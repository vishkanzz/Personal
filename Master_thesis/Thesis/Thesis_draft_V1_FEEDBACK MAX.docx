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9F6F4" w14:textId="55011DA0" w:rsidR="0032036C" w:rsidRPr="00275FBD" w:rsidRDefault="00275FBD" w:rsidP="00275FBD">
      <w:pPr>
        <w:spacing w:before="0" w:line="259" w:lineRule="auto"/>
        <w:jc w:val="center"/>
        <w:rPr>
          <w:rFonts w:cs="Arial"/>
          <w:b/>
          <w:bCs/>
          <w:szCs w:val="24"/>
        </w:rPr>
      </w:pPr>
      <w:commentRangeStart w:id="0"/>
      <w:r w:rsidRPr="00275FBD">
        <w:rPr>
          <w:rFonts w:cs="Arial"/>
          <w:b/>
          <w:bCs/>
          <w:sz w:val="46"/>
          <w:szCs w:val="46"/>
        </w:rPr>
        <w:t xml:space="preserve">TITLE </w:t>
      </w:r>
      <w:commentRangeEnd w:id="0"/>
      <w:r w:rsidR="000C7FCC">
        <w:rPr>
          <w:rStyle w:val="CommentReference"/>
        </w:rPr>
        <w:commentReference w:id="0"/>
      </w:r>
      <w:r w:rsidRPr="00275FBD">
        <w:rPr>
          <w:rFonts w:cs="Arial"/>
          <w:b/>
          <w:bCs/>
          <w:sz w:val="46"/>
          <w:szCs w:val="46"/>
        </w:rPr>
        <w:t>PAGE</w:t>
      </w:r>
      <w:r w:rsidR="0032036C" w:rsidRPr="00275FBD">
        <w:rPr>
          <w:rFonts w:cs="Arial"/>
          <w:b/>
          <w:bCs/>
          <w:szCs w:val="24"/>
        </w:rPr>
        <w:br w:type="page"/>
      </w:r>
    </w:p>
    <w:p w14:paraId="50A1A5EA" w14:textId="627423F2" w:rsidR="00251C41" w:rsidRPr="00275FBD" w:rsidRDefault="00251C41" w:rsidP="00251C41">
      <w:pPr>
        <w:spacing w:before="0" w:line="259" w:lineRule="auto"/>
        <w:jc w:val="center"/>
        <w:rPr>
          <w:rFonts w:cs="Arial"/>
          <w:b/>
          <w:bCs/>
          <w:szCs w:val="24"/>
        </w:rPr>
      </w:pPr>
      <w:r>
        <w:rPr>
          <w:rFonts w:cs="Arial"/>
          <w:b/>
          <w:bCs/>
          <w:sz w:val="46"/>
          <w:szCs w:val="46"/>
        </w:rPr>
        <w:lastRenderedPageBreak/>
        <w:t>Acknowledgements</w:t>
      </w:r>
      <w:r w:rsidRPr="00275FBD">
        <w:rPr>
          <w:rFonts w:cs="Arial"/>
          <w:b/>
          <w:bCs/>
          <w:szCs w:val="24"/>
        </w:rPr>
        <w:br w:type="page"/>
      </w:r>
    </w:p>
    <w:sdt>
      <w:sdtPr>
        <w:rPr>
          <w:rFonts w:ascii="Arial" w:eastAsiaTheme="minorHAnsi" w:hAnsi="Arial" w:cs="Arial"/>
          <w:b w:val="0"/>
          <w:bCs w:val="0"/>
          <w:color w:val="auto"/>
          <w:sz w:val="24"/>
          <w:szCs w:val="24"/>
          <w:lang w:val="en-GB"/>
        </w:rPr>
        <w:id w:val="-115139100"/>
        <w:docPartObj>
          <w:docPartGallery w:val="Table of Contents"/>
          <w:docPartUnique/>
        </w:docPartObj>
      </w:sdtPr>
      <w:sdtEndPr>
        <w:rPr>
          <w:noProof/>
        </w:rPr>
      </w:sdtEndPr>
      <w:sdtContent>
        <w:p w14:paraId="465B077F" w14:textId="4AE2DF02" w:rsidR="00FA1081" w:rsidRPr="00FA1081" w:rsidRDefault="00FA1081">
          <w:pPr>
            <w:pStyle w:val="TOCHeading"/>
            <w:rPr>
              <w:rFonts w:ascii="Arial" w:hAnsi="Arial" w:cs="Arial"/>
              <w:color w:val="auto"/>
              <w:sz w:val="26"/>
              <w:szCs w:val="26"/>
            </w:rPr>
          </w:pPr>
          <w:r w:rsidRPr="00FA1081">
            <w:rPr>
              <w:rFonts w:ascii="Arial" w:hAnsi="Arial" w:cs="Arial"/>
              <w:color w:val="auto"/>
              <w:sz w:val="26"/>
              <w:szCs w:val="26"/>
            </w:rPr>
            <w:t>Table of Contents</w:t>
          </w:r>
        </w:p>
        <w:p w14:paraId="17D678A2" w14:textId="1C6481DA" w:rsidR="00FA1081" w:rsidRPr="00FA1081" w:rsidRDefault="00FA1081">
          <w:pPr>
            <w:pStyle w:val="TOC1"/>
            <w:tabs>
              <w:tab w:val="right" w:leader="dot" w:pos="9062"/>
            </w:tabs>
            <w:rPr>
              <w:rFonts w:ascii="Arial" w:eastAsiaTheme="minorEastAsia" w:hAnsi="Arial" w:cs="Arial"/>
              <w:b w:val="0"/>
              <w:bCs w:val="0"/>
              <w:i w:val="0"/>
              <w:iCs w:val="0"/>
              <w:caps/>
              <w:noProof/>
              <w:kern w:val="2"/>
              <w:lang w:val="en-US"/>
              <w14:ligatures w14:val="standardContextual"/>
            </w:rPr>
          </w:pPr>
          <w:r w:rsidRPr="00FA1081">
            <w:rPr>
              <w:rFonts w:ascii="Arial" w:hAnsi="Arial" w:cs="Arial"/>
              <w:b w:val="0"/>
              <w:bCs w:val="0"/>
              <w:i w:val="0"/>
              <w:iCs w:val="0"/>
            </w:rPr>
            <w:fldChar w:fldCharType="begin"/>
          </w:r>
          <w:r w:rsidRPr="00FA1081">
            <w:rPr>
              <w:rFonts w:ascii="Arial" w:hAnsi="Arial" w:cs="Arial"/>
              <w:b w:val="0"/>
              <w:bCs w:val="0"/>
              <w:i w:val="0"/>
              <w:iCs w:val="0"/>
            </w:rPr>
            <w:instrText xml:space="preserve"> TOC \o "1-3" \h \z \u </w:instrText>
          </w:r>
          <w:r w:rsidRPr="00FA1081">
            <w:rPr>
              <w:rFonts w:ascii="Arial" w:hAnsi="Arial" w:cs="Arial"/>
              <w:b w:val="0"/>
              <w:bCs w:val="0"/>
              <w:i w:val="0"/>
              <w:iCs w:val="0"/>
            </w:rPr>
            <w:fldChar w:fldCharType="separate"/>
          </w:r>
          <w:hyperlink w:anchor="_Toc157095919" w:history="1">
            <w:r w:rsidRPr="00FA1081">
              <w:rPr>
                <w:rStyle w:val="Hyperlink"/>
                <w:rFonts w:ascii="Arial" w:hAnsi="Arial" w:cs="Arial"/>
                <w:b w:val="0"/>
                <w:bCs w:val="0"/>
                <w:i w:val="0"/>
                <w:iCs w:val="0"/>
                <w:noProof/>
              </w:rPr>
              <w:t>List of Figures</w:t>
            </w:r>
            <w:r w:rsidRPr="00FA1081">
              <w:rPr>
                <w:rFonts w:ascii="Arial" w:hAnsi="Arial" w:cs="Arial"/>
                <w:b w:val="0"/>
                <w:bCs w:val="0"/>
                <w:i w:val="0"/>
                <w:iCs w:val="0"/>
                <w:noProof/>
                <w:webHidden/>
              </w:rPr>
              <w:tab/>
            </w:r>
            <w:r w:rsidRPr="00FA1081">
              <w:rPr>
                <w:rFonts w:ascii="Arial" w:hAnsi="Arial" w:cs="Arial"/>
                <w:b w:val="0"/>
                <w:bCs w:val="0"/>
                <w:i w:val="0"/>
                <w:iCs w:val="0"/>
                <w:noProof/>
                <w:webHidden/>
              </w:rPr>
              <w:fldChar w:fldCharType="begin"/>
            </w:r>
            <w:r w:rsidRPr="00FA1081">
              <w:rPr>
                <w:rFonts w:ascii="Arial" w:hAnsi="Arial" w:cs="Arial"/>
                <w:b w:val="0"/>
                <w:bCs w:val="0"/>
                <w:i w:val="0"/>
                <w:iCs w:val="0"/>
                <w:noProof/>
                <w:webHidden/>
              </w:rPr>
              <w:instrText xml:space="preserve"> PAGEREF _Toc157095919 \h </w:instrText>
            </w:r>
            <w:r w:rsidRPr="00FA1081">
              <w:rPr>
                <w:rFonts w:ascii="Arial" w:hAnsi="Arial" w:cs="Arial"/>
                <w:b w:val="0"/>
                <w:bCs w:val="0"/>
                <w:i w:val="0"/>
                <w:iCs w:val="0"/>
                <w:noProof/>
                <w:webHidden/>
              </w:rPr>
            </w:r>
            <w:r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5</w:t>
            </w:r>
            <w:r w:rsidRPr="00FA1081">
              <w:rPr>
                <w:rFonts w:ascii="Arial" w:hAnsi="Arial" w:cs="Arial"/>
                <w:b w:val="0"/>
                <w:bCs w:val="0"/>
                <w:i w:val="0"/>
                <w:iCs w:val="0"/>
                <w:noProof/>
                <w:webHidden/>
              </w:rPr>
              <w:fldChar w:fldCharType="end"/>
            </w:r>
          </w:hyperlink>
        </w:p>
        <w:p w14:paraId="19DE9793" w14:textId="74F838ED" w:rsidR="00FA1081" w:rsidRPr="00FA1081" w:rsidRDefault="00000000">
          <w:pPr>
            <w:pStyle w:val="TOC1"/>
            <w:tabs>
              <w:tab w:val="right" w:leader="dot" w:pos="9062"/>
            </w:tabs>
            <w:rPr>
              <w:rFonts w:ascii="Arial" w:eastAsiaTheme="minorEastAsia" w:hAnsi="Arial" w:cs="Arial"/>
              <w:b w:val="0"/>
              <w:bCs w:val="0"/>
              <w:i w:val="0"/>
              <w:iCs w:val="0"/>
              <w:caps/>
              <w:noProof/>
              <w:kern w:val="2"/>
              <w:lang w:val="en-US"/>
              <w14:ligatures w14:val="standardContextual"/>
            </w:rPr>
          </w:pPr>
          <w:hyperlink w:anchor="_Toc157095920" w:history="1">
            <w:r w:rsidR="00FA1081" w:rsidRPr="00FA1081">
              <w:rPr>
                <w:rStyle w:val="Hyperlink"/>
                <w:rFonts w:ascii="Arial" w:hAnsi="Arial" w:cs="Arial"/>
                <w:b w:val="0"/>
                <w:bCs w:val="0"/>
                <w:i w:val="0"/>
                <w:iCs w:val="0"/>
                <w:noProof/>
              </w:rPr>
              <w:t>Abstract</w:t>
            </w:r>
            <w:r w:rsidR="00FA1081" w:rsidRPr="00FA1081">
              <w:rPr>
                <w:rFonts w:ascii="Arial" w:hAnsi="Arial" w:cs="Arial"/>
                <w:b w:val="0"/>
                <w:bCs w:val="0"/>
                <w:i w:val="0"/>
                <w:iCs w:val="0"/>
                <w:noProof/>
                <w:webHidden/>
              </w:rPr>
              <w:tab/>
            </w:r>
            <w:r w:rsidR="00FA1081" w:rsidRPr="00FA1081">
              <w:rPr>
                <w:rFonts w:ascii="Arial" w:hAnsi="Arial" w:cs="Arial"/>
                <w:b w:val="0"/>
                <w:bCs w:val="0"/>
                <w:i w:val="0"/>
                <w:iCs w:val="0"/>
                <w:noProof/>
                <w:webHidden/>
              </w:rPr>
              <w:fldChar w:fldCharType="begin"/>
            </w:r>
            <w:r w:rsidR="00FA1081" w:rsidRPr="00FA1081">
              <w:rPr>
                <w:rFonts w:ascii="Arial" w:hAnsi="Arial" w:cs="Arial"/>
                <w:b w:val="0"/>
                <w:bCs w:val="0"/>
                <w:i w:val="0"/>
                <w:iCs w:val="0"/>
                <w:noProof/>
                <w:webHidden/>
              </w:rPr>
              <w:instrText xml:space="preserve"> PAGEREF _Toc157095920 \h </w:instrText>
            </w:r>
            <w:r w:rsidR="00FA1081" w:rsidRPr="00FA1081">
              <w:rPr>
                <w:rFonts w:ascii="Arial" w:hAnsi="Arial" w:cs="Arial"/>
                <w:b w:val="0"/>
                <w:bCs w:val="0"/>
                <w:i w:val="0"/>
                <w:iCs w:val="0"/>
                <w:noProof/>
                <w:webHidden/>
              </w:rPr>
            </w:r>
            <w:r w:rsidR="00FA1081"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8</w:t>
            </w:r>
            <w:r w:rsidR="00FA1081" w:rsidRPr="00FA1081">
              <w:rPr>
                <w:rFonts w:ascii="Arial" w:hAnsi="Arial" w:cs="Arial"/>
                <w:b w:val="0"/>
                <w:bCs w:val="0"/>
                <w:i w:val="0"/>
                <w:iCs w:val="0"/>
                <w:noProof/>
                <w:webHidden/>
              </w:rPr>
              <w:fldChar w:fldCharType="end"/>
            </w:r>
          </w:hyperlink>
        </w:p>
        <w:p w14:paraId="0B69A923" w14:textId="10893C58" w:rsidR="00FA1081" w:rsidRPr="00FA1081" w:rsidRDefault="00000000">
          <w:pPr>
            <w:pStyle w:val="TOC1"/>
            <w:tabs>
              <w:tab w:val="left" w:pos="480"/>
              <w:tab w:val="right" w:leader="dot" w:pos="9062"/>
            </w:tabs>
            <w:rPr>
              <w:rFonts w:ascii="Arial" w:eastAsiaTheme="minorEastAsia" w:hAnsi="Arial" w:cs="Arial"/>
              <w:b w:val="0"/>
              <w:bCs w:val="0"/>
              <w:i w:val="0"/>
              <w:iCs w:val="0"/>
              <w:caps/>
              <w:noProof/>
              <w:kern w:val="2"/>
              <w:lang w:val="en-US"/>
              <w14:ligatures w14:val="standardContextual"/>
            </w:rPr>
          </w:pPr>
          <w:hyperlink w:anchor="_Toc157095921" w:history="1">
            <w:r w:rsidR="00FA1081" w:rsidRPr="00FA1081">
              <w:rPr>
                <w:rStyle w:val="Hyperlink"/>
                <w:rFonts w:ascii="Arial" w:hAnsi="Arial" w:cs="Arial"/>
                <w:b w:val="0"/>
                <w:bCs w:val="0"/>
                <w:i w:val="0"/>
                <w:iCs w:val="0"/>
                <w:noProof/>
              </w:rPr>
              <w:t>1</w:t>
            </w:r>
            <w:r w:rsidR="00FA1081" w:rsidRPr="00FA1081">
              <w:rPr>
                <w:rFonts w:ascii="Arial" w:eastAsiaTheme="minorEastAsia" w:hAnsi="Arial" w:cs="Arial"/>
                <w:b w:val="0"/>
                <w:bCs w:val="0"/>
                <w:i w:val="0"/>
                <w:iCs w:val="0"/>
                <w:caps/>
                <w:noProof/>
                <w:kern w:val="2"/>
                <w:lang w:val="en-US"/>
                <w14:ligatures w14:val="standardContextual"/>
              </w:rPr>
              <w:tab/>
            </w:r>
            <w:r w:rsidR="00FA1081" w:rsidRPr="00FA1081">
              <w:rPr>
                <w:rStyle w:val="Hyperlink"/>
                <w:rFonts w:ascii="Arial" w:hAnsi="Arial" w:cs="Arial"/>
                <w:b w:val="0"/>
                <w:bCs w:val="0"/>
                <w:i w:val="0"/>
                <w:iCs w:val="0"/>
                <w:noProof/>
              </w:rPr>
              <w:t>Introduction</w:t>
            </w:r>
            <w:r w:rsidR="00FA1081" w:rsidRPr="00FA1081">
              <w:rPr>
                <w:rFonts w:ascii="Arial" w:hAnsi="Arial" w:cs="Arial"/>
                <w:b w:val="0"/>
                <w:bCs w:val="0"/>
                <w:i w:val="0"/>
                <w:iCs w:val="0"/>
                <w:noProof/>
                <w:webHidden/>
              </w:rPr>
              <w:tab/>
            </w:r>
            <w:r w:rsidR="00FA1081" w:rsidRPr="00FA1081">
              <w:rPr>
                <w:rFonts w:ascii="Arial" w:hAnsi="Arial" w:cs="Arial"/>
                <w:b w:val="0"/>
                <w:bCs w:val="0"/>
                <w:i w:val="0"/>
                <w:iCs w:val="0"/>
                <w:noProof/>
                <w:webHidden/>
              </w:rPr>
              <w:fldChar w:fldCharType="begin"/>
            </w:r>
            <w:r w:rsidR="00FA1081" w:rsidRPr="00FA1081">
              <w:rPr>
                <w:rFonts w:ascii="Arial" w:hAnsi="Arial" w:cs="Arial"/>
                <w:b w:val="0"/>
                <w:bCs w:val="0"/>
                <w:i w:val="0"/>
                <w:iCs w:val="0"/>
                <w:noProof/>
                <w:webHidden/>
              </w:rPr>
              <w:instrText xml:space="preserve"> PAGEREF _Toc157095921 \h </w:instrText>
            </w:r>
            <w:r w:rsidR="00FA1081" w:rsidRPr="00FA1081">
              <w:rPr>
                <w:rFonts w:ascii="Arial" w:hAnsi="Arial" w:cs="Arial"/>
                <w:b w:val="0"/>
                <w:bCs w:val="0"/>
                <w:i w:val="0"/>
                <w:iCs w:val="0"/>
                <w:noProof/>
                <w:webHidden/>
              </w:rPr>
            </w:r>
            <w:r w:rsidR="00FA1081"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9</w:t>
            </w:r>
            <w:r w:rsidR="00FA1081" w:rsidRPr="00FA1081">
              <w:rPr>
                <w:rFonts w:ascii="Arial" w:hAnsi="Arial" w:cs="Arial"/>
                <w:b w:val="0"/>
                <w:bCs w:val="0"/>
                <w:i w:val="0"/>
                <w:iCs w:val="0"/>
                <w:noProof/>
                <w:webHidden/>
              </w:rPr>
              <w:fldChar w:fldCharType="end"/>
            </w:r>
          </w:hyperlink>
        </w:p>
        <w:p w14:paraId="6F8A692C" w14:textId="5AA58CB5"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22" w:history="1">
            <w:r w:rsidR="00FA1081" w:rsidRPr="00FA1081">
              <w:rPr>
                <w:rStyle w:val="Hyperlink"/>
                <w:rFonts w:ascii="Arial" w:hAnsi="Arial" w:cs="Arial"/>
                <w:b w:val="0"/>
                <w:bCs w:val="0"/>
                <w:noProof/>
                <w:sz w:val="24"/>
                <w:szCs w:val="24"/>
              </w:rPr>
              <w:t>1.1</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Foraging behaviour and attentional resource allocation in the brain</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_Toc157095922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10</w:t>
            </w:r>
            <w:r w:rsidR="00FA1081" w:rsidRPr="00FA1081">
              <w:rPr>
                <w:rFonts w:ascii="Arial" w:hAnsi="Arial" w:cs="Arial"/>
                <w:b w:val="0"/>
                <w:bCs w:val="0"/>
                <w:noProof/>
                <w:webHidden/>
                <w:sz w:val="24"/>
                <w:szCs w:val="24"/>
              </w:rPr>
              <w:fldChar w:fldCharType="end"/>
            </w:r>
          </w:hyperlink>
        </w:p>
        <w:p w14:paraId="2BF1A570" w14:textId="42969BA1"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23" w:history="1">
            <w:r w:rsidR="00FA1081" w:rsidRPr="00FA1081">
              <w:rPr>
                <w:rStyle w:val="Hyperlink"/>
                <w:rFonts w:ascii="Arial" w:hAnsi="Arial" w:cs="Arial"/>
                <w:noProof/>
                <w:sz w:val="24"/>
                <w:szCs w:val="24"/>
              </w:rPr>
              <w:t>1.1.1</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Prefrontal cortex and exploratory decision-making: Insights from human and primate studies</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_Toc157095923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11</w:t>
            </w:r>
            <w:r w:rsidR="00FA1081" w:rsidRPr="00FA1081">
              <w:rPr>
                <w:rFonts w:ascii="Arial" w:hAnsi="Arial" w:cs="Arial"/>
                <w:noProof/>
                <w:webHidden/>
                <w:sz w:val="24"/>
                <w:szCs w:val="24"/>
              </w:rPr>
              <w:fldChar w:fldCharType="end"/>
            </w:r>
          </w:hyperlink>
        </w:p>
        <w:p w14:paraId="7064751A" w14:textId="11787705"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24" w:history="1">
            <w:r w:rsidR="00FA1081" w:rsidRPr="00FA1081">
              <w:rPr>
                <w:rStyle w:val="Hyperlink"/>
                <w:rFonts w:ascii="Arial" w:hAnsi="Arial" w:cs="Arial"/>
                <w:b w:val="0"/>
                <w:bCs w:val="0"/>
                <w:noProof/>
                <w:sz w:val="24"/>
                <w:szCs w:val="24"/>
              </w:rPr>
              <w:t>1.2</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Role of prefrontal cortex in exploratory behaviour in rodents</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_Toc157095924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12</w:t>
            </w:r>
            <w:r w:rsidR="00FA1081" w:rsidRPr="00FA1081">
              <w:rPr>
                <w:rFonts w:ascii="Arial" w:hAnsi="Arial" w:cs="Arial"/>
                <w:b w:val="0"/>
                <w:bCs w:val="0"/>
                <w:noProof/>
                <w:webHidden/>
                <w:sz w:val="24"/>
                <w:szCs w:val="24"/>
              </w:rPr>
              <w:fldChar w:fldCharType="end"/>
            </w:r>
          </w:hyperlink>
        </w:p>
        <w:p w14:paraId="58ED6838" w14:textId="5F5D7AD4"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25" w:history="1">
            <w:r w:rsidR="00FA1081" w:rsidRPr="00FA1081">
              <w:rPr>
                <w:rStyle w:val="Hyperlink"/>
                <w:rFonts w:ascii="Arial" w:hAnsi="Arial" w:cs="Arial"/>
                <w:b w:val="0"/>
                <w:bCs w:val="0"/>
                <w:noProof/>
                <w:sz w:val="24"/>
                <w:szCs w:val="24"/>
              </w:rPr>
              <w:t>1.3</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Mongolian Gerbils as a rodent model for exploratory behaviour</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_Toc157095925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13</w:t>
            </w:r>
            <w:r w:rsidR="00FA1081" w:rsidRPr="00FA1081">
              <w:rPr>
                <w:rFonts w:ascii="Arial" w:hAnsi="Arial" w:cs="Arial"/>
                <w:b w:val="0"/>
                <w:bCs w:val="0"/>
                <w:noProof/>
                <w:webHidden/>
                <w:sz w:val="24"/>
                <w:szCs w:val="24"/>
              </w:rPr>
              <w:fldChar w:fldCharType="end"/>
            </w:r>
          </w:hyperlink>
        </w:p>
        <w:p w14:paraId="26C41D43" w14:textId="06CEAAE2"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26" w:history="1">
            <w:r w:rsidR="00FA1081" w:rsidRPr="00FA1081">
              <w:rPr>
                <w:rStyle w:val="Hyperlink"/>
                <w:rFonts w:ascii="Arial" w:hAnsi="Arial" w:cs="Arial"/>
                <w:b w:val="0"/>
                <w:bCs w:val="0"/>
                <w:noProof/>
                <w:sz w:val="24"/>
                <w:szCs w:val="24"/>
              </w:rPr>
              <w:t>1.4</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Probabilistic foraging as a tool to induce the exploration-exploitation dilemma</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_Toc157095926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13</w:t>
            </w:r>
            <w:r w:rsidR="00FA1081" w:rsidRPr="00FA1081">
              <w:rPr>
                <w:rFonts w:ascii="Arial" w:hAnsi="Arial" w:cs="Arial"/>
                <w:b w:val="0"/>
                <w:bCs w:val="0"/>
                <w:noProof/>
                <w:webHidden/>
                <w:sz w:val="24"/>
                <w:szCs w:val="24"/>
              </w:rPr>
              <w:fldChar w:fldCharType="end"/>
            </w:r>
          </w:hyperlink>
        </w:p>
        <w:p w14:paraId="4CA362EA" w14:textId="2910C724"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27" w:history="1">
            <w:r w:rsidR="00FA1081" w:rsidRPr="00FA1081">
              <w:rPr>
                <w:rStyle w:val="Hyperlink"/>
                <w:rFonts w:ascii="Arial" w:hAnsi="Arial" w:cs="Arial"/>
                <w:b w:val="0"/>
                <w:bCs w:val="0"/>
                <w:noProof/>
                <w:sz w:val="24"/>
                <w:szCs w:val="24"/>
              </w:rPr>
              <w:t>1.5</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Layer-dependent processing in decision making: Insights from chronic laminar recordings and current source density analysis in rodents</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_Toc157095927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14</w:t>
            </w:r>
            <w:r w:rsidR="00FA1081" w:rsidRPr="00FA1081">
              <w:rPr>
                <w:rFonts w:ascii="Arial" w:hAnsi="Arial" w:cs="Arial"/>
                <w:b w:val="0"/>
                <w:bCs w:val="0"/>
                <w:noProof/>
                <w:webHidden/>
                <w:sz w:val="24"/>
                <w:szCs w:val="24"/>
              </w:rPr>
              <w:fldChar w:fldCharType="end"/>
            </w:r>
          </w:hyperlink>
        </w:p>
        <w:p w14:paraId="3316811A" w14:textId="40104E90" w:rsidR="00FA1081" w:rsidRPr="00FA1081" w:rsidRDefault="00000000">
          <w:pPr>
            <w:pStyle w:val="TOC1"/>
            <w:tabs>
              <w:tab w:val="left" w:pos="480"/>
              <w:tab w:val="right" w:leader="dot" w:pos="9062"/>
            </w:tabs>
            <w:rPr>
              <w:rFonts w:ascii="Arial" w:eastAsiaTheme="minorEastAsia" w:hAnsi="Arial" w:cs="Arial"/>
              <w:b w:val="0"/>
              <w:bCs w:val="0"/>
              <w:i w:val="0"/>
              <w:iCs w:val="0"/>
              <w:caps/>
              <w:noProof/>
              <w:kern w:val="2"/>
              <w:lang w:val="en-US"/>
              <w14:ligatures w14:val="standardContextual"/>
            </w:rPr>
          </w:pPr>
          <w:hyperlink w:anchor="_Toc157095928" w:history="1">
            <w:r w:rsidR="00FA1081" w:rsidRPr="00FA1081">
              <w:rPr>
                <w:rStyle w:val="Hyperlink"/>
                <w:rFonts w:ascii="Arial" w:hAnsi="Arial" w:cs="Arial"/>
                <w:b w:val="0"/>
                <w:bCs w:val="0"/>
                <w:i w:val="0"/>
                <w:iCs w:val="0"/>
                <w:noProof/>
              </w:rPr>
              <w:t>2</w:t>
            </w:r>
            <w:r w:rsidR="00FA1081" w:rsidRPr="00FA1081">
              <w:rPr>
                <w:rFonts w:ascii="Arial" w:eastAsiaTheme="minorEastAsia" w:hAnsi="Arial" w:cs="Arial"/>
                <w:b w:val="0"/>
                <w:bCs w:val="0"/>
                <w:i w:val="0"/>
                <w:iCs w:val="0"/>
                <w:caps/>
                <w:noProof/>
                <w:kern w:val="2"/>
                <w:lang w:val="en-US"/>
                <w14:ligatures w14:val="standardContextual"/>
              </w:rPr>
              <w:tab/>
            </w:r>
            <w:r w:rsidR="00FA1081" w:rsidRPr="00FA1081">
              <w:rPr>
                <w:rStyle w:val="Hyperlink"/>
                <w:rFonts w:ascii="Arial" w:hAnsi="Arial" w:cs="Arial"/>
                <w:b w:val="0"/>
                <w:bCs w:val="0"/>
                <w:i w:val="0"/>
                <w:iCs w:val="0"/>
                <w:noProof/>
              </w:rPr>
              <w:t>Objective</w:t>
            </w:r>
            <w:r w:rsidR="00FA1081" w:rsidRPr="00FA1081">
              <w:rPr>
                <w:rFonts w:ascii="Arial" w:hAnsi="Arial" w:cs="Arial"/>
                <w:b w:val="0"/>
                <w:bCs w:val="0"/>
                <w:i w:val="0"/>
                <w:iCs w:val="0"/>
                <w:noProof/>
                <w:webHidden/>
              </w:rPr>
              <w:tab/>
            </w:r>
            <w:r w:rsidR="00FA1081" w:rsidRPr="00FA1081">
              <w:rPr>
                <w:rFonts w:ascii="Arial" w:hAnsi="Arial" w:cs="Arial"/>
                <w:b w:val="0"/>
                <w:bCs w:val="0"/>
                <w:i w:val="0"/>
                <w:iCs w:val="0"/>
                <w:noProof/>
                <w:webHidden/>
              </w:rPr>
              <w:fldChar w:fldCharType="begin"/>
            </w:r>
            <w:r w:rsidR="00FA1081" w:rsidRPr="00FA1081">
              <w:rPr>
                <w:rFonts w:ascii="Arial" w:hAnsi="Arial" w:cs="Arial"/>
                <w:b w:val="0"/>
                <w:bCs w:val="0"/>
                <w:i w:val="0"/>
                <w:iCs w:val="0"/>
                <w:noProof/>
                <w:webHidden/>
              </w:rPr>
              <w:instrText xml:space="preserve"> PAGEREF _Toc157095928 \h </w:instrText>
            </w:r>
            <w:r w:rsidR="00FA1081" w:rsidRPr="00FA1081">
              <w:rPr>
                <w:rFonts w:ascii="Arial" w:hAnsi="Arial" w:cs="Arial"/>
                <w:b w:val="0"/>
                <w:bCs w:val="0"/>
                <w:i w:val="0"/>
                <w:iCs w:val="0"/>
                <w:noProof/>
                <w:webHidden/>
              </w:rPr>
            </w:r>
            <w:r w:rsidR="00FA1081"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17</w:t>
            </w:r>
            <w:r w:rsidR="00FA1081" w:rsidRPr="00FA1081">
              <w:rPr>
                <w:rFonts w:ascii="Arial" w:hAnsi="Arial" w:cs="Arial"/>
                <w:b w:val="0"/>
                <w:bCs w:val="0"/>
                <w:i w:val="0"/>
                <w:iCs w:val="0"/>
                <w:noProof/>
                <w:webHidden/>
              </w:rPr>
              <w:fldChar w:fldCharType="end"/>
            </w:r>
          </w:hyperlink>
        </w:p>
        <w:p w14:paraId="016390F9" w14:textId="17F34462" w:rsidR="00FA1081" w:rsidRPr="00FA1081" w:rsidRDefault="00000000">
          <w:pPr>
            <w:pStyle w:val="TOC1"/>
            <w:tabs>
              <w:tab w:val="left" w:pos="480"/>
              <w:tab w:val="right" w:leader="dot" w:pos="9062"/>
            </w:tabs>
            <w:rPr>
              <w:rFonts w:ascii="Arial" w:eastAsiaTheme="minorEastAsia" w:hAnsi="Arial" w:cs="Arial"/>
              <w:b w:val="0"/>
              <w:bCs w:val="0"/>
              <w:i w:val="0"/>
              <w:iCs w:val="0"/>
              <w:caps/>
              <w:noProof/>
              <w:kern w:val="2"/>
              <w:lang w:val="en-US"/>
              <w14:ligatures w14:val="standardContextual"/>
            </w:rPr>
          </w:pPr>
          <w:hyperlink w:anchor="_Toc157095929" w:history="1">
            <w:r w:rsidR="00FA1081" w:rsidRPr="00FA1081">
              <w:rPr>
                <w:rStyle w:val="Hyperlink"/>
                <w:rFonts w:ascii="Arial" w:hAnsi="Arial" w:cs="Arial"/>
                <w:b w:val="0"/>
                <w:bCs w:val="0"/>
                <w:i w:val="0"/>
                <w:iCs w:val="0"/>
                <w:noProof/>
              </w:rPr>
              <w:t>3</w:t>
            </w:r>
            <w:r w:rsidR="00FA1081" w:rsidRPr="00FA1081">
              <w:rPr>
                <w:rFonts w:ascii="Arial" w:eastAsiaTheme="minorEastAsia" w:hAnsi="Arial" w:cs="Arial"/>
                <w:b w:val="0"/>
                <w:bCs w:val="0"/>
                <w:i w:val="0"/>
                <w:iCs w:val="0"/>
                <w:caps/>
                <w:noProof/>
                <w:kern w:val="2"/>
                <w:lang w:val="en-US"/>
                <w14:ligatures w14:val="standardContextual"/>
              </w:rPr>
              <w:tab/>
            </w:r>
            <w:r w:rsidR="00FA1081" w:rsidRPr="00FA1081">
              <w:rPr>
                <w:rStyle w:val="Hyperlink"/>
                <w:rFonts w:ascii="Arial" w:hAnsi="Arial" w:cs="Arial"/>
                <w:b w:val="0"/>
                <w:bCs w:val="0"/>
                <w:i w:val="0"/>
                <w:iCs w:val="0"/>
                <w:noProof/>
              </w:rPr>
              <w:t>Materials and methods</w:t>
            </w:r>
            <w:r w:rsidR="00FA1081" w:rsidRPr="00FA1081">
              <w:rPr>
                <w:rFonts w:ascii="Arial" w:hAnsi="Arial" w:cs="Arial"/>
                <w:b w:val="0"/>
                <w:bCs w:val="0"/>
                <w:i w:val="0"/>
                <w:iCs w:val="0"/>
                <w:noProof/>
                <w:webHidden/>
              </w:rPr>
              <w:tab/>
            </w:r>
            <w:r w:rsidR="00FA1081" w:rsidRPr="00FA1081">
              <w:rPr>
                <w:rFonts w:ascii="Arial" w:hAnsi="Arial" w:cs="Arial"/>
                <w:b w:val="0"/>
                <w:bCs w:val="0"/>
                <w:i w:val="0"/>
                <w:iCs w:val="0"/>
                <w:noProof/>
                <w:webHidden/>
              </w:rPr>
              <w:fldChar w:fldCharType="begin"/>
            </w:r>
            <w:r w:rsidR="00FA1081" w:rsidRPr="00FA1081">
              <w:rPr>
                <w:rFonts w:ascii="Arial" w:hAnsi="Arial" w:cs="Arial"/>
                <w:b w:val="0"/>
                <w:bCs w:val="0"/>
                <w:i w:val="0"/>
                <w:iCs w:val="0"/>
                <w:noProof/>
                <w:webHidden/>
              </w:rPr>
              <w:instrText xml:space="preserve"> PAGEREF _Toc157095929 \h </w:instrText>
            </w:r>
            <w:r w:rsidR="00FA1081" w:rsidRPr="00FA1081">
              <w:rPr>
                <w:rFonts w:ascii="Arial" w:hAnsi="Arial" w:cs="Arial"/>
                <w:b w:val="0"/>
                <w:bCs w:val="0"/>
                <w:i w:val="0"/>
                <w:iCs w:val="0"/>
                <w:noProof/>
                <w:webHidden/>
              </w:rPr>
            </w:r>
            <w:r w:rsidR="00FA1081"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18</w:t>
            </w:r>
            <w:r w:rsidR="00FA1081" w:rsidRPr="00FA1081">
              <w:rPr>
                <w:rFonts w:ascii="Arial" w:hAnsi="Arial" w:cs="Arial"/>
                <w:b w:val="0"/>
                <w:bCs w:val="0"/>
                <w:i w:val="0"/>
                <w:iCs w:val="0"/>
                <w:noProof/>
                <w:webHidden/>
              </w:rPr>
              <w:fldChar w:fldCharType="end"/>
            </w:r>
          </w:hyperlink>
        </w:p>
        <w:p w14:paraId="63BD61B8" w14:textId="27E92BF0"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30" w:history="1">
            <w:r w:rsidR="00FA1081" w:rsidRPr="00FA1081">
              <w:rPr>
                <w:rStyle w:val="Hyperlink"/>
                <w:rFonts w:ascii="Arial" w:hAnsi="Arial" w:cs="Arial"/>
                <w:b w:val="0"/>
                <w:bCs w:val="0"/>
                <w:noProof/>
                <w:sz w:val="24"/>
                <w:szCs w:val="24"/>
              </w:rPr>
              <w:t>3.1</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Neural recordings from frontal region A (FrA)</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_Toc157095930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19</w:t>
            </w:r>
            <w:r w:rsidR="00FA1081" w:rsidRPr="00FA1081">
              <w:rPr>
                <w:rFonts w:ascii="Arial" w:hAnsi="Arial" w:cs="Arial"/>
                <w:b w:val="0"/>
                <w:bCs w:val="0"/>
                <w:noProof/>
                <w:webHidden/>
                <w:sz w:val="24"/>
                <w:szCs w:val="24"/>
              </w:rPr>
              <w:fldChar w:fldCharType="end"/>
            </w:r>
          </w:hyperlink>
        </w:p>
        <w:p w14:paraId="735AB1B3" w14:textId="4A904EFE"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31" w:history="1">
            <w:r w:rsidR="00FA1081" w:rsidRPr="00FA1081">
              <w:rPr>
                <w:rStyle w:val="Hyperlink"/>
                <w:rFonts w:ascii="Arial" w:hAnsi="Arial" w:cs="Arial"/>
                <w:noProof/>
                <w:sz w:val="24"/>
                <w:szCs w:val="24"/>
              </w:rPr>
              <w:t>3.1.1</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Experimental setup</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_Toc157095931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20</w:t>
            </w:r>
            <w:r w:rsidR="00FA1081" w:rsidRPr="00FA1081">
              <w:rPr>
                <w:rFonts w:ascii="Arial" w:hAnsi="Arial" w:cs="Arial"/>
                <w:noProof/>
                <w:webHidden/>
                <w:sz w:val="24"/>
                <w:szCs w:val="24"/>
              </w:rPr>
              <w:fldChar w:fldCharType="end"/>
            </w:r>
          </w:hyperlink>
        </w:p>
        <w:p w14:paraId="79600DDE" w14:textId="50130285"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32" w:history="1">
            <w:r w:rsidR="00FA1081" w:rsidRPr="00FA1081">
              <w:rPr>
                <w:rStyle w:val="Hyperlink"/>
                <w:rFonts w:ascii="Arial" w:hAnsi="Arial" w:cs="Arial"/>
                <w:b w:val="0"/>
                <w:bCs w:val="0"/>
                <w:noProof/>
                <w:sz w:val="24"/>
                <w:szCs w:val="24"/>
              </w:rPr>
              <w:t>3.2</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Probabilistic foraging paradigm</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_Toc157095932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21</w:t>
            </w:r>
            <w:r w:rsidR="00FA1081" w:rsidRPr="00FA1081">
              <w:rPr>
                <w:rFonts w:ascii="Arial" w:hAnsi="Arial" w:cs="Arial"/>
                <w:b w:val="0"/>
                <w:bCs w:val="0"/>
                <w:noProof/>
                <w:webHidden/>
                <w:sz w:val="24"/>
                <w:szCs w:val="24"/>
              </w:rPr>
              <w:fldChar w:fldCharType="end"/>
            </w:r>
          </w:hyperlink>
        </w:p>
        <w:p w14:paraId="750108CA" w14:textId="3A203E0C"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33" w:history="1">
            <w:r w:rsidR="00FA1081" w:rsidRPr="00FA1081">
              <w:rPr>
                <w:rStyle w:val="Hyperlink"/>
                <w:rFonts w:ascii="Arial" w:hAnsi="Arial" w:cs="Arial"/>
                <w:b w:val="0"/>
                <w:bCs w:val="0"/>
                <w:noProof/>
                <w:sz w:val="24"/>
                <w:szCs w:val="24"/>
              </w:rPr>
              <w:t>3.3</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Data analyses</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_Toc157095933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22</w:t>
            </w:r>
            <w:r w:rsidR="00FA1081" w:rsidRPr="00FA1081">
              <w:rPr>
                <w:rFonts w:ascii="Arial" w:hAnsi="Arial" w:cs="Arial"/>
                <w:b w:val="0"/>
                <w:bCs w:val="0"/>
                <w:noProof/>
                <w:webHidden/>
                <w:sz w:val="24"/>
                <w:szCs w:val="24"/>
              </w:rPr>
              <w:fldChar w:fldCharType="end"/>
            </w:r>
          </w:hyperlink>
        </w:p>
        <w:p w14:paraId="43BB1310" w14:textId="4E807971"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34" w:history="1">
            <w:r w:rsidR="00FA1081" w:rsidRPr="00FA1081">
              <w:rPr>
                <w:rStyle w:val="Hyperlink"/>
                <w:rFonts w:ascii="Arial" w:hAnsi="Arial" w:cs="Arial"/>
                <w:noProof/>
                <w:sz w:val="24"/>
                <w:szCs w:val="24"/>
              </w:rPr>
              <w:t>3.3.1</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Data storage and analysis pipeline</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_Toc157095934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23</w:t>
            </w:r>
            <w:r w:rsidR="00FA1081" w:rsidRPr="00FA1081">
              <w:rPr>
                <w:rFonts w:ascii="Arial" w:hAnsi="Arial" w:cs="Arial"/>
                <w:noProof/>
                <w:webHidden/>
                <w:sz w:val="24"/>
                <w:szCs w:val="24"/>
              </w:rPr>
              <w:fldChar w:fldCharType="end"/>
            </w:r>
          </w:hyperlink>
        </w:p>
        <w:p w14:paraId="7AD71304" w14:textId="23EA7C3F"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35" w:history="1">
            <w:r w:rsidR="00FA1081" w:rsidRPr="00FA1081">
              <w:rPr>
                <w:rStyle w:val="Hyperlink"/>
                <w:rFonts w:ascii="Arial" w:hAnsi="Arial" w:cs="Arial"/>
                <w:noProof/>
                <w:sz w:val="24"/>
                <w:szCs w:val="24"/>
              </w:rPr>
              <w:t>3.3.2</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Behaviour analysis</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_Toc157095935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23</w:t>
            </w:r>
            <w:r w:rsidR="00FA1081" w:rsidRPr="00FA1081">
              <w:rPr>
                <w:rFonts w:ascii="Arial" w:hAnsi="Arial" w:cs="Arial"/>
                <w:noProof/>
                <w:webHidden/>
                <w:sz w:val="24"/>
                <w:szCs w:val="24"/>
              </w:rPr>
              <w:fldChar w:fldCharType="end"/>
            </w:r>
          </w:hyperlink>
        </w:p>
        <w:p w14:paraId="2801883A" w14:textId="133BADE5"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36" w:history="1">
            <w:r w:rsidR="00FA1081" w:rsidRPr="00FA1081">
              <w:rPr>
                <w:rStyle w:val="Hyperlink"/>
                <w:rFonts w:ascii="Arial" w:hAnsi="Arial" w:cs="Arial"/>
                <w:noProof/>
                <w:sz w:val="24"/>
                <w:szCs w:val="24"/>
              </w:rPr>
              <w:t>3.3.3</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Pre-processing of the neural data</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_Toc157095936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25</w:t>
            </w:r>
            <w:r w:rsidR="00FA1081" w:rsidRPr="00FA1081">
              <w:rPr>
                <w:rFonts w:ascii="Arial" w:hAnsi="Arial" w:cs="Arial"/>
                <w:noProof/>
                <w:webHidden/>
                <w:sz w:val="24"/>
                <w:szCs w:val="24"/>
              </w:rPr>
              <w:fldChar w:fldCharType="end"/>
            </w:r>
          </w:hyperlink>
        </w:p>
        <w:p w14:paraId="5DD3D1A4" w14:textId="33FBDD0D"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37" w:history="1">
            <w:r w:rsidR="00FA1081" w:rsidRPr="00FA1081">
              <w:rPr>
                <w:rStyle w:val="Hyperlink"/>
                <w:rFonts w:ascii="Arial" w:hAnsi="Arial" w:cs="Arial"/>
                <w:noProof/>
                <w:sz w:val="24"/>
                <w:szCs w:val="24"/>
              </w:rPr>
              <w:t>3.3.4</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Current source density (CSD) analysis</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_Toc157095937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25</w:t>
            </w:r>
            <w:r w:rsidR="00FA1081" w:rsidRPr="00FA1081">
              <w:rPr>
                <w:rFonts w:ascii="Arial" w:hAnsi="Arial" w:cs="Arial"/>
                <w:noProof/>
                <w:webHidden/>
                <w:sz w:val="24"/>
                <w:szCs w:val="24"/>
              </w:rPr>
              <w:fldChar w:fldCharType="end"/>
            </w:r>
          </w:hyperlink>
        </w:p>
        <w:p w14:paraId="221E5FBD" w14:textId="43923694"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38" w:history="1">
            <w:r w:rsidR="00FA1081" w:rsidRPr="00FA1081">
              <w:rPr>
                <w:rStyle w:val="Hyperlink"/>
                <w:rFonts w:ascii="Arial" w:hAnsi="Arial" w:cs="Arial"/>
                <w:noProof/>
                <w:sz w:val="24"/>
                <w:szCs w:val="24"/>
              </w:rPr>
              <w:t>3.3.5</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Feature extraction</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_Toc157095938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26</w:t>
            </w:r>
            <w:r w:rsidR="00FA1081" w:rsidRPr="00FA1081">
              <w:rPr>
                <w:rFonts w:ascii="Arial" w:hAnsi="Arial" w:cs="Arial"/>
                <w:noProof/>
                <w:webHidden/>
                <w:sz w:val="24"/>
                <w:szCs w:val="24"/>
              </w:rPr>
              <w:fldChar w:fldCharType="end"/>
            </w:r>
          </w:hyperlink>
        </w:p>
        <w:p w14:paraId="024BA35D" w14:textId="70CEDCCB"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39" w:history="1">
            <w:r w:rsidR="00FA1081" w:rsidRPr="00FA1081">
              <w:rPr>
                <w:rStyle w:val="Hyperlink"/>
                <w:rFonts w:ascii="Arial" w:hAnsi="Arial" w:cs="Arial"/>
                <w:noProof/>
                <w:sz w:val="24"/>
                <w:szCs w:val="24"/>
              </w:rPr>
              <w:t>3.3.6</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Statistics</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_Toc157095939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28</w:t>
            </w:r>
            <w:r w:rsidR="00FA1081" w:rsidRPr="00FA1081">
              <w:rPr>
                <w:rFonts w:ascii="Arial" w:hAnsi="Arial" w:cs="Arial"/>
                <w:noProof/>
                <w:webHidden/>
                <w:sz w:val="24"/>
                <w:szCs w:val="24"/>
              </w:rPr>
              <w:fldChar w:fldCharType="end"/>
            </w:r>
          </w:hyperlink>
        </w:p>
        <w:p w14:paraId="2AC6E820" w14:textId="57517DD2" w:rsidR="00FA1081" w:rsidRPr="00FA1081" w:rsidRDefault="00000000">
          <w:pPr>
            <w:pStyle w:val="TOC1"/>
            <w:tabs>
              <w:tab w:val="left" w:pos="480"/>
              <w:tab w:val="right" w:leader="dot" w:pos="9062"/>
            </w:tabs>
            <w:rPr>
              <w:rFonts w:ascii="Arial" w:eastAsiaTheme="minorEastAsia" w:hAnsi="Arial" w:cs="Arial"/>
              <w:b w:val="0"/>
              <w:bCs w:val="0"/>
              <w:i w:val="0"/>
              <w:iCs w:val="0"/>
              <w:caps/>
              <w:noProof/>
              <w:kern w:val="2"/>
              <w:lang w:val="en-US"/>
              <w14:ligatures w14:val="standardContextual"/>
            </w:rPr>
          </w:pPr>
          <w:hyperlink w:anchor="_Toc157095940" w:history="1">
            <w:r w:rsidR="00FA1081" w:rsidRPr="00FA1081">
              <w:rPr>
                <w:rStyle w:val="Hyperlink"/>
                <w:rFonts w:ascii="Arial" w:hAnsi="Arial" w:cs="Arial"/>
                <w:b w:val="0"/>
                <w:bCs w:val="0"/>
                <w:i w:val="0"/>
                <w:iCs w:val="0"/>
                <w:noProof/>
              </w:rPr>
              <w:t>4</w:t>
            </w:r>
            <w:r w:rsidR="00FA1081" w:rsidRPr="00FA1081">
              <w:rPr>
                <w:rFonts w:ascii="Arial" w:eastAsiaTheme="minorEastAsia" w:hAnsi="Arial" w:cs="Arial"/>
                <w:b w:val="0"/>
                <w:bCs w:val="0"/>
                <w:i w:val="0"/>
                <w:iCs w:val="0"/>
                <w:caps/>
                <w:noProof/>
                <w:kern w:val="2"/>
                <w:lang w:val="en-US"/>
                <w14:ligatures w14:val="standardContextual"/>
              </w:rPr>
              <w:tab/>
            </w:r>
            <w:r w:rsidR="00FA1081" w:rsidRPr="00FA1081">
              <w:rPr>
                <w:rStyle w:val="Hyperlink"/>
                <w:rFonts w:ascii="Arial" w:hAnsi="Arial" w:cs="Arial"/>
                <w:b w:val="0"/>
                <w:bCs w:val="0"/>
                <w:i w:val="0"/>
                <w:iCs w:val="0"/>
                <w:noProof/>
              </w:rPr>
              <w:t>Results</w:t>
            </w:r>
            <w:r w:rsidR="00FA1081" w:rsidRPr="00FA1081">
              <w:rPr>
                <w:rFonts w:ascii="Arial" w:hAnsi="Arial" w:cs="Arial"/>
                <w:b w:val="0"/>
                <w:bCs w:val="0"/>
                <w:i w:val="0"/>
                <w:iCs w:val="0"/>
                <w:noProof/>
                <w:webHidden/>
              </w:rPr>
              <w:tab/>
            </w:r>
            <w:r w:rsidR="00FA1081" w:rsidRPr="00FA1081">
              <w:rPr>
                <w:rFonts w:ascii="Arial" w:hAnsi="Arial" w:cs="Arial"/>
                <w:b w:val="0"/>
                <w:bCs w:val="0"/>
                <w:i w:val="0"/>
                <w:iCs w:val="0"/>
                <w:noProof/>
                <w:webHidden/>
              </w:rPr>
              <w:fldChar w:fldCharType="begin"/>
            </w:r>
            <w:r w:rsidR="00FA1081" w:rsidRPr="00FA1081">
              <w:rPr>
                <w:rFonts w:ascii="Arial" w:hAnsi="Arial" w:cs="Arial"/>
                <w:b w:val="0"/>
                <w:bCs w:val="0"/>
                <w:i w:val="0"/>
                <w:iCs w:val="0"/>
                <w:noProof/>
                <w:webHidden/>
              </w:rPr>
              <w:instrText xml:space="preserve"> PAGEREF _Toc157095940 \h </w:instrText>
            </w:r>
            <w:r w:rsidR="00FA1081" w:rsidRPr="00FA1081">
              <w:rPr>
                <w:rFonts w:ascii="Arial" w:hAnsi="Arial" w:cs="Arial"/>
                <w:b w:val="0"/>
                <w:bCs w:val="0"/>
                <w:i w:val="0"/>
                <w:iCs w:val="0"/>
                <w:noProof/>
                <w:webHidden/>
              </w:rPr>
            </w:r>
            <w:r w:rsidR="00FA1081"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29</w:t>
            </w:r>
            <w:r w:rsidR="00FA1081" w:rsidRPr="00FA1081">
              <w:rPr>
                <w:rFonts w:ascii="Arial" w:hAnsi="Arial" w:cs="Arial"/>
                <w:b w:val="0"/>
                <w:bCs w:val="0"/>
                <w:i w:val="0"/>
                <w:iCs w:val="0"/>
                <w:noProof/>
                <w:webHidden/>
              </w:rPr>
              <w:fldChar w:fldCharType="end"/>
            </w:r>
          </w:hyperlink>
        </w:p>
        <w:p w14:paraId="2BC3D617" w14:textId="0BE33869"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41" w:history="1">
            <w:r w:rsidR="00FA1081" w:rsidRPr="00FA1081">
              <w:rPr>
                <w:rStyle w:val="Hyperlink"/>
                <w:rFonts w:ascii="Arial" w:hAnsi="Arial" w:cs="Arial"/>
                <w:b w:val="0"/>
                <w:bCs w:val="0"/>
                <w:noProof/>
                <w:sz w:val="24"/>
                <w:szCs w:val="24"/>
              </w:rPr>
              <w:t>4.1</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Behavioural analysis</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_Toc157095941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30</w:t>
            </w:r>
            <w:r w:rsidR="00FA1081" w:rsidRPr="00FA1081">
              <w:rPr>
                <w:rFonts w:ascii="Arial" w:hAnsi="Arial" w:cs="Arial"/>
                <w:b w:val="0"/>
                <w:bCs w:val="0"/>
                <w:noProof/>
                <w:webHidden/>
                <w:sz w:val="24"/>
                <w:szCs w:val="24"/>
              </w:rPr>
              <w:fldChar w:fldCharType="end"/>
            </w:r>
          </w:hyperlink>
        </w:p>
        <w:p w14:paraId="12F8FF42" w14:textId="0BC02448"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42" w:history="1">
            <w:r w:rsidR="00FA1081" w:rsidRPr="00FA1081">
              <w:rPr>
                <w:rStyle w:val="Hyperlink"/>
                <w:rFonts w:ascii="Arial" w:hAnsi="Arial" w:cs="Arial"/>
                <w:noProof/>
                <w:sz w:val="24"/>
                <w:szCs w:val="24"/>
              </w:rPr>
              <w:t>4.1.1</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Performance of the foraging behaviour</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_Toc157095942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30</w:t>
            </w:r>
            <w:r w:rsidR="00FA1081" w:rsidRPr="00FA1081">
              <w:rPr>
                <w:rFonts w:ascii="Arial" w:hAnsi="Arial" w:cs="Arial"/>
                <w:noProof/>
                <w:webHidden/>
                <w:sz w:val="24"/>
                <w:szCs w:val="24"/>
              </w:rPr>
              <w:fldChar w:fldCharType="end"/>
            </w:r>
          </w:hyperlink>
        </w:p>
        <w:p w14:paraId="756544B7" w14:textId="5F0ACCC4"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43" w:history="1">
            <w:r w:rsidR="00FA1081" w:rsidRPr="00FA1081">
              <w:rPr>
                <w:rStyle w:val="Hyperlink"/>
                <w:rFonts w:ascii="Arial" w:hAnsi="Arial" w:cs="Arial"/>
                <w:b w:val="0"/>
                <w:bCs w:val="0"/>
                <w:noProof/>
                <w:sz w:val="24"/>
                <w:szCs w:val="24"/>
              </w:rPr>
              <w:t>4.2</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Distinct spatiotemporal activity patterns in the frontal field A</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_Toc157095943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34</w:t>
            </w:r>
            <w:r w:rsidR="00FA1081" w:rsidRPr="00FA1081">
              <w:rPr>
                <w:rFonts w:ascii="Arial" w:hAnsi="Arial" w:cs="Arial"/>
                <w:b w:val="0"/>
                <w:bCs w:val="0"/>
                <w:noProof/>
                <w:webHidden/>
                <w:sz w:val="24"/>
                <w:szCs w:val="24"/>
              </w:rPr>
              <w:fldChar w:fldCharType="end"/>
            </w:r>
          </w:hyperlink>
        </w:p>
        <w:p w14:paraId="490A1418" w14:textId="09F7186A"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44" w:history="1">
            <w:r w:rsidR="00FA1081" w:rsidRPr="00FA1081">
              <w:rPr>
                <w:rStyle w:val="Hyperlink"/>
                <w:rFonts w:ascii="Arial" w:hAnsi="Arial" w:cs="Arial"/>
                <w:noProof/>
                <w:sz w:val="24"/>
                <w:szCs w:val="24"/>
              </w:rPr>
              <w:t>4.2.1</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Overall frontal activity patterns in FrA</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_Toc157095944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35</w:t>
            </w:r>
            <w:r w:rsidR="00FA1081" w:rsidRPr="00FA1081">
              <w:rPr>
                <w:rFonts w:ascii="Arial" w:hAnsi="Arial" w:cs="Arial"/>
                <w:noProof/>
                <w:webHidden/>
                <w:sz w:val="24"/>
                <w:szCs w:val="24"/>
              </w:rPr>
              <w:fldChar w:fldCharType="end"/>
            </w:r>
          </w:hyperlink>
        </w:p>
        <w:p w14:paraId="22B1C10D" w14:textId="591F1D38"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45" w:history="1">
            <w:r w:rsidR="00FA1081" w:rsidRPr="00FA1081">
              <w:rPr>
                <w:rStyle w:val="Hyperlink"/>
                <w:rFonts w:ascii="Arial" w:hAnsi="Arial" w:cs="Arial"/>
                <w:b w:val="0"/>
                <w:bCs w:val="0"/>
                <w:noProof/>
                <w:sz w:val="24"/>
                <w:szCs w:val="24"/>
              </w:rPr>
              <w:t>4.3</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Shifts in frontal activity patterns: From exploitation to exploration</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_Toc157095945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37</w:t>
            </w:r>
            <w:r w:rsidR="00FA1081" w:rsidRPr="00FA1081">
              <w:rPr>
                <w:rFonts w:ascii="Arial" w:hAnsi="Arial" w:cs="Arial"/>
                <w:b w:val="0"/>
                <w:bCs w:val="0"/>
                <w:noProof/>
                <w:webHidden/>
                <w:sz w:val="24"/>
                <w:szCs w:val="24"/>
              </w:rPr>
              <w:fldChar w:fldCharType="end"/>
            </w:r>
          </w:hyperlink>
        </w:p>
        <w:p w14:paraId="1847CB85" w14:textId="306B4A01"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46" w:history="1">
            <w:r w:rsidR="00FA1081" w:rsidRPr="00FA1081">
              <w:rPr>
                <w:rStyle w:val="Hyperlink"/>
                <w:rFonts w:ascii="Arial" w:hAnsi="Arial" w:cs="Arial"/>
                <w:noProof/>
                <w:sz w:val="24"/>
                <w:szCs w:val="24"/>
              </w:rPr>
              <w:t>4.3.1</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The evolution of frontal activity from exploitation to exploration</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_Toc157095946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38</w:t>
            </w:r>
            <w:r w:rsidR="00FA1081" w:rsidRPr="00FA1081">
              <w:rPr>
                <w:rFonts w:ascii="Arial" w:hAnsi="Arial" w:cs="Arial"/>
                <w:noProof/>
                <w:webHidden/>
                <w:sz w:val="24"/>
                <w:szCs w:val="24"/>
              </w:rPr>
              <w:fldChar w:fldCharType="end"/>
            </w:r>
          </w:hyperlink>
        </w:p>
        <w:p w14:paraId="15575ED9" w14:textId="488AE627"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47" w:history="1">
            <w:r w:rsidR="00FA1081" w:rsidRPr="00FA1081">
              <w:rPr>
                <w:rStyle w:val="Hyperlink"/>
                <w:rFonts w:ascii="Arial" w:hAnsi="Arial" w:cs="Arial"/>
                <w:b w:val="0"/>
                <w:bCs w:val="0"/>
                <w:noProof/>
                <w:sz w:val="24"/>
                <w:szCs w:val="24"/>
              </w:rPr>
              <w:t>4.4</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Layer specific spatiotemporal activity patterns in the frontal field A</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_Toc157095947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39</w:t>
            </w:r>
            <w:r w:rsidR="00FA1081" w:rsidRPr="00FA1081">
              <w:rPr>
                <w:rFonts w:ascii="Arial" w:hAnsi="Arial" w:cs="Arial"/>
                <w:b w:val="0"/>
                <w:bCs w:val="0"/>
                <w:noProof/>
                <w:webHidden/>
                <w:sz w:val="24"/>
                <w:szCs w:val="24"/>
              </w:rPr>
              <w:fldChar w:fldCharType="end"/>
            </w:r>
          </w:hyperlink>
        </w:p>
        <w:p w14:paraId="53DE60C8" w14:textId="551CFBFF"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48" w:history="1">
            <w:r w:rsidR="00FA1081" w:rsidRPr="00FA1081">
              <w:rPr>
                <w:rStyle w:val="Hyperlink"/>
                <w:rFonts w:ascii="Arial" w:hAnsi="Arial" w:cs="Arial"/>
                <w:noProof/>
                <w:sz w:val="24"/>
                <w:szCs w:val="24"/>
              </w:rPr>
              <w:t>4.4.1</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Histological confirmation of laminar electrode positioning in frontal region A (FrA)</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_Toc157095948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39</w:t>
            </w:r>
            <w:r w:rsidR="00FA1081" w:rsidRPr="00FA1081">
              <w:rPr>
                <w:rFonts w:ascii="Arial" w:hAnsi="Arial" w:cs="Arial"/>
                <w:noProof/>
                <w:webHidden/>
                <w:sz w:val="24"/>
                <w:szCs w:val="24"/>
              </w:rPr>
              <w:fldChar w:fldCharType="end"/>
            </w:r>
          </w:hyperlink>
        </w:p>
        <w:p w14:paraId="1533AA1B" w14:textId="117D6194" w:rsidR="00FA1081" w:rsidRPr="00FA1081" w:rsidRDefault="00000000">
          <w:pPr>
            <w:pStyle w:val="TOC3"/>
            <w:tabs>
              <w:tab w:val="left" w:pos="1200"/>
              <w:tab w:val="right" w:leader="dot" w:pos="9062"/>
            </w:tabs>
            <w:rPr>
              <w:rFonts w:ascii="Arial" w:eastAsiaTheme="minorEastAsia" w:hAnsi="Arial" w:cs="Arial"/>
              <w:noProof/>
              <w:kern w:val="2"/>
              <w:sz w:val="24"/>
              <w:szCs w:val="24"/>
              <w:lang w:val="en-US"/>
              <w14:ligatures w14:val="standardContextual"/>
            </w:rPr>
          </w:pPr>
          <w:hyperlink w:anchor="_Toc157095949" w:history="1">
            <w:r w:rsidR="00FA1081" w:rsidRPr="00FA1081">
              <w:rPr>
                <w:rStyle w:val="Hyperlink"/>
                <w:rFonts w:ascii="Arial" w:hAnsi="Arial" w:cs="Arial"/>
                <w:noProof/>
                <w:sz w:val="24"/>
                <w:szCs w:val="24"/>
              </w:rPr>
              <w:t>4.4.2</w:t>
            </w:r>
            <w:r w:rsidR="00FA1081" w:rsidRPr="00FA1081">
              <w:rPr>
                <w:rFonts w:ascii="Arial" w:eastAsiaTheme="minorEastAsia" w:hAnsi="Arial" w:cs="Arial"/>
                <w:noProof/>
                <w:kern w:val="2"/>
                <w:sz w:val="24"/>
                <w:szCs w:val="24"/>
                <w:lang w:val="en-US"/>
                <w14:ligatures w14:val="standardContextual"/>
              </w:rPr>
              <w:tab/>
            </w:r>
            <w:r w:rsidR="00FA1081" w:rsidRPr="00FA1081">
              <w:rPr>
                <w:rStyle w:val="Hyperlink"/>
                <w:rFonts w:ascii="Arial" w:hAnsi="Arial" w:cs="Arial"/>
                <w:noProof/>
                <w:sz w:val="24"/>
                <w:szCs w:val="24"/>
              </w:rPr>
              <w:t>Distinct layer wise shift in frontal activity patterns: Exploitation to exploration</w:t>
            </w:r>
            <w:r w:rsidR="00FA1081" w:rsidRPr="00FA1081">
              <w:rPr>
                <w:rFonts w:ascii="Arial" w:hAnsi="Arial" w:cs="Arial"/>
                <w:noProof/>
                <w:webHidden/>
                <w:sz w:val="24"/>
                <w:szCs w:val="24"/>
              </w:rPr>
              <w:tab/>
            </w:r>
            <w:r w:rsidR="00FA1081" w:rsidRPr="00FA1081">
              <w:rPr>
                <w:rFonts w:ascii="Arial" w:hAnsi="Arial" w:cs="Arial"/>
                <w:noProof/>
                <w:webHidden/>
                <w:sz w:val="24"/>
                <w:szCs w:val="24"/>
              </w:rPr>
              <w:fldChar w:fldCharType="begin"/>
            </w:r>
            <w:r w:rsidR="00FA1081" w:rsidRPr="00FA1081">
              <w:rPr>
                <w:rFonts w:ascii="Arial" w:hAnsi="Arial" w:cs="Arial"/>
                <w:noProof/>
                <w:webHidden/>
                <w:sz w:val="24"/>
                <w:szCs w:val="24"/>
              </w:rPr>
              <w:instrText xml:space="preserve"> PAGEREF _Toc157095949 \h </w:instrText>
            </w:r>
            <w:r w:rsidR="00FA1081" w:rsidRPr="00FA1081">
              <w:rPr>
                <w:rFonts w:ascii="Arial" w:hAnsi="Arial" w:cs="Arial"/>
                <w:noProof/>
                <w:webHidden/>
                <w:sz w:val="24"/>
                <w:szCs w:val="24"/>
              </w:rPr>
            </w:r>
            <w:r w:rsidR="00FA1081" w:rsidRPr="00FA1081">
              <w:rPr>
                <w:rFonts w:ascii="Arial" w:hAnsi="Arial" w:cs="Arial"/>
                <w:noProof/>
                <w:webHidden/>
                <w:sz w:val="24"/>
                <w:szCs w:val="24"/>
              </w:rPr>
              <w:fldChar w:fldCharType="separate"/>
            </w:r>
            <w:r w:rsidR="00113F37">
              <w:rPr>
                <w:rFonts w:ascii="Arial" w:hAnsi="Arial" w:cs="Arial"/>
                <w:noProof/>
                <w:webHidden/>
                <w:sz w:val="24"/>
                <w:szCs w:val="24"/>
              </w:rPr>
              <w:t>40</w:t>
            </w:r>
            <w:r w:rsidR="00FA1081" w:rsidRPr="00FA1081">
              <w:rPr>
                <w:rFonts w:ascii="Arial" w:hAnsi="Arial" w:cs="Arial"/>
                <w:noProof/>
                <w:webHidden/>
                <w:sz w:val="24"/>
                <w:szCs w:val="24"/>
              </w:rPr>
              <w:fldChar w:fldCharType="end"/>
            </w:r>
          </w:hyperlink>
        </w:p>
        <w:p w14:paraId="7A11924A" w14:textId="507233F8" w:rsidR="00FA1081" w:rsidRPr="00FA1081" w:rsidRDefault="00000000">
          <w:pPr>
            <w:pStyle w:val="TOC1"/>
            <w:tabs>
              <w:tab w:val="left" w:pos="480"/>
              <w:tab w:val="right" w:leader="dot" w:pos="9062"/>
            </w:tabs>
            <w:rPr>
              <w:rFonts w:ascii="Arial" w:eastAsiaTheme="minorEastAsia" w:hAnsi="Arial" w:cs="Arial"/>
              <w:b w:val="0"/>
              <w:bCs w:val="0"/>
              <w:i w:val="0"/>
              <w:iCs w:val="0"/>
              <w:caps/>
              <w:noProof/>
              <w:kern w:val="2"/>
              <w:lang w:val="en-US"/>
              <w14:ligatures w14:val="standardContextual"/>
            </w:rPr>
          </w:pPr>
          <w:hyperlink w:anchor="_Toc157095950" w:history="1">
            <w:r w:rsidR="00FA1081" w:rsidRPr="00FA1081">
              <w:rPr>
                <w:rStyle w:val="Hyperlink"/>
                <w:rFonts w:ascii="Arial" w:hAnsi="Arial" w:cs="Arial"/>
                <w:b w:val="0"/>
                <w:bCs w:val="0"/>
                <w:i w:val="0"/>
                <w:iCs w:val="0"/>
                <w:noProof/>
              </w:rPr>
              <w:t>5</w:t>
            </w:r>
            <w:r w:rsidR="00FA1081" w:rsidRPr="00FA1081">
              <w:rPr>
                <w:rFonts w:ascii="Arial" w:eastAsiaTheme="minorEastAsia" w:hAnsi="Arial" w:cs="Arial"/>
                <w:b w:val="0"/>
                <w:bCs w:val="0"/>
                <w:i w:val="0"/>
                <w:iCs w:val="0"/>
                <w:caps/>
                <w:noProof/>
                <w:kern w:val="2"/>
                <w:lang w:val="en-US"/>
                <w14:ligatures w14:val="standardContextual"/>
              </w:rPr>
              <w:tab/>
            </w:r>
            <w:r w:rsidR="00FA1081" w:rsidRPr="00FA1081">
              <w:rPr>
                <w:rStyle w:val="Hyperlink"/>
                <w:rFonts w:ascii="Arial" w:hAnsi="Arial" w:cs="Arial"/>
                <w:b w:val="0"/>
                <w:bCs w:val="0"/>
                <w:i w:val="0"/>
                <w:iCs w:val="0"/>
                <w:noProof/>
              </w:rPr>
              <w:t>Discussion</w:t>
            </w:r>
            <w:r w:rsidR="00FA1081" w:rsidRPr="00FA1081">
              <w:rPr>
                <w:rFonts w:ascii="Arial" w:hAnsi="Arial" w:cs="Arial"/>
                <w:b w:val="0"/>
                <w:bCs w:val="0"/>
                <w:i w:val="0"/>
                <w:iCs w:val="0"/>
                <w:noProof/>
                <w:webHidden/>
              </w:rPr>
              <w:tab/>
            </w:r>
            <w:r w:rsidR="00FA1081" w:rsidRPr="00FA1081">
              <w:rPr>
                <w:rFonts w:ascii="Arial" w:hAnsi="Arial" w:cs="Arial"/>
                <w:b w:val="0"/>
                <w:bCs w:val="0"/>
                <w:i w:val="0"/>
                <w:iCs w:val="0"/>
                <w:noProof/>
                <w:webHidden/>
              </w:rPr>
              <w:fldChar w:fldCharType="begin"/>
            </w:r>
            <w:r w:rsidR="00FA1081" w:rsidRPr="00FA1081">
              <w:rPr>
                <w:rFonts w:ascii="Arial" w:hAnsi="Arial" w:cs="Arial"/>
                <w:b w:val="0"/>
                <w:bCs w:val="0"/>
                <w:i w:val="0"/>
                <w:iCs w:val="0"/>
                <w:noProof/>
                <w:webHidden/>
              </w:rPr>
              <w:instrText xml:space="preserve"> PAGEREF _Toc157095950 \h </w:instrText>
            </w:r>
            <w:r w:rsidR="00FA1081" w:rsidRPr="00FA1081">
              <w:rPr>
                <w:rFonts w:ascii="Arial" w:hAnsi="Arial" w:cs="Arial"/>
                <w:b w:val="0"/>
                <w:bCs w:val="0"/>
                <w:i w:val="0"/>
                <w:iCs w:val="0"/>
                <w:noProof/>
                <w:webHidden/>
              </w:rPr>
            </w:r>
            <w:r w:rsidR="00FA1081"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42</w:t>
            </w:r>
            <w:r w:rsidR="00FA1081" w:rsidRPr="00FA1081">
              <w:rPr>
                <w:rFonts w:ascii="Arial" w:hAnsi="Arial" w:cs="Arial"/>
                <w:b w:val="0"/>
                <w:bCs w:val="0"/>
                <w:i w:val="0"/>
                <w:iCs w:val="0"/>
                <w:noProof/>
                <w:webHidden/>
              </w:rPr>
              <w:fldChar w:fldCharType="end"/>
            </w:r>
          </w:hyperlink>
        </w:p>
        <w:p w14:paraId="0F2621D6" w14:textId="701BB91D"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51" w:history="1">
            <w:r w:rsidR="00FA1081" w:rsidRPr="00FA1081">
              <w:rPr>
                <w:rStyle w:val="Hyperlink"/>
                <w:rFonts w:ascii="Arial" w:hAnsi="Arial" w:cs="Arial"/>
                <w:b w:val="0"/>
                <w:bCs w:val="0"/>
                <w:noProof/>
                <w:sz w:val="24"/>
                <w:szCs w:val="24"/>
              </w:rPr>
              <w:t>5.1</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Inference-bound decision-making in gerbils</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_Toc157095951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43</w:t>
            </w:r>
            <w:r w:rsidR="00FA1081" w:rsidRPr="00FA1081">
              <w:rPr>
                <w:rFonts w:ascii="Arial" w:hAnsi="Arial" w:cs="Arial"/>
                <w:b w:val="0"/>
                <w:bCs w:val="0"/>
                <w:noProof/>
                <w:webHidden/>
                <w:sz w:val="24"/>
                <w:szCs w:val="24"/>
              </w:rPr>
              <w:fldChar w:fldCharType="end"/>
            </w:r>
          </w:hyperlink>
        </w:p>
        <w:p w14:paraId="44ECD972" w14:textId="05333C31"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52" w:history="1">
            <w:r w:rsidR="00FA1081" w:rsidRPr="00FA1081">
              <w:rPr>
                <w:rStyle w:val="Hyperlink"/>
                <w:rFonts w:ascii="Arial" w:hAnsi="Arial" w:cs="Arial"/>
                <w:b w:val="0"/>
                <w:bCs w:val="0"/>
                <w:noProof/>
                <w:sz w:val="24"/>
                <w:szCs w:val="24"/>
              </w:rPr>
              <w:t>5.2</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Neural encoding of reward expectation and evaluation in FrA</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_Toc157095952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44</w:t>
            </w:r>
            <w:r w:rsidR="00FA1081" w:rsidRPr="00FA1081">
              <w:rPr>
                <w:rFonts w:ascii="Arial" w:hAnsi="Arial" w:cs="Arial"/>
                <w:b w:val="0"/>
                <w:bCs w:val="0"/>
                <w:noProof/>
                <w:webHidden/>
                <w:sz w:val="24"/>
                <w:szCs w:val="24"/>
              </w:rPr>
              <w:fldChar w:fldCharType="end"/>
            </w:r>
          </w:hyperlink>
        </w:p>
        <w:p w14:paraId="4D5EC7ED" w14:textId="160661CC"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53" w:history="1">
            <w:r w:rsidR="00FA1081" w:rsidRPr="00FA1081">
              <w:rPr>
                <w:rStyle w:val="Hyperlink"/>
                <w:rFonts w:ascii="Arial" w:hAnsi="Arial" w:cs="Arial"/>
                <w:b w:val="0"/>
                <w:bCs w:val="0"/>
                <w:noProof/>
                <w:sz w:val="24"/>
                <w:szCs w:val="24"/>
              </w:rPr>
              <w:t>5.3</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The dynamic transition of expectation is reflected in FrA activity.</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_Toc157095953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45</w:t>
            </w:r>
            <w:r w:rsidR="00FA1081" w:rsidRPr="00FA1081">
              <w:rPr>
                <w:rFonts w:ascii="Arial" w:hAnsi="Arial" w:cs="Arial"/>
                <w:b w:val="0"/>
                <w:bCs w:val="0"/>
                <w:noProof/>
                <w:webHidden/>
                <w:sz w:val="24"/>
                <w:szCs w:val="24"/>
              </w:rPr>
              <w:fldChar w:fldCharType="end"/>
            </w:r>
          </w:hyperlink>
        </w:p>
        <w:p w14:paraId="48289CF3" w14:textId="47EBECD1"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54" w:history="1">
            <w:r w:rsidR="00FA1081" w:rsidRPr="00FA1081">
              <w:rPr>
                <w:rStyle w:val="Hyperlink"/>
                <w:rFonts w:ascii="Arial" w:hAnsi="Arial" w:cs="Arial"/>
                <w:b w:val="0"/>
                <w:bCs w:val="0"/>
                <w:noProof/>
                <w:sz w:val="24"/>
                <w:szCs w:val="24"/>
              </w:rPr>
              <w:t>5.4</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Functional implications of layer-specific activity during foraging</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_Toc157095954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47</w:t>
            </w:r>
            <w:r w:rsidR="00FA1081" w:rsidRPr="00FA1081">
              <w:rPr>
                <w:rFonts w:ascii="Arial" w:hAnsi="Arial" w:cs="Arial"/>
                <w:b w:val="0"/>
                <w:bCs w:val="0"/>
                <w:noProof/>
                <w:webHidden/>
                <w:sz w:val="24"/>
                <w:szCs w:val="24"/>
              </w:rPr>
              <w:fldChar w:fldCharType="end"/>
            </w:r>
          </w:hyperlink>
        </w:p>
        <w:p w14:paraId="5919E58D" w14:textId="41AE6046" w:rsidR="00FA1081" w:rsidRPr="00FA1081" w:rsidRDefault="00000000">
          <w:pPr>
            <w:pStyle w:val="TOC2"/>
            <w:tabs>
              <w:tab w:val="left" w:pos="960"/>
              <w:tab w:val="right" w:leader="dot" w:pos="9062"/>
            </w:tabs>
            <w:rPr>
              <w:rFonts w:ascii="Arial" w:eastAsiaTheme="minorEastAsia" w:hAnsi="Arial" w:cs="Arial"/>
              <w:b w:val="0"/>
              <w:bCs w:val="0"/>
              <w:smallCaps/>
              <w:noProof/>
              <w:kern w:val="2"/>
              <w:sz w:val="24"/>
              <w:szCs w:val="24"/>
              <w:lang w:val="en-US"/>
              <w14:ligatures w14:val="standardContextual"/>
            </w:rPr>
          </w:pPr>
          <w:hyperlink w:anchor="_Toc157095955" w:history="1">
            <w:r w:rsidR="00FA1081" w:rsidRPr="00FA1081">
              <w:rPr>
                <w:rStyle w:val="Hyperlink"/>
                <w:rFonts w:ascii="Arial" w:hAnsi="Arial" w:cs="Arial"/>
                <w:b w:val="0"/>
                <w:bCs w:val="0"/>
                <w:noProof/>
                <w:sz w:val="24"/>
                <w:szCs w:val="24"/>
              </w:rPr>
              <w:t>5.5</w:t>
            </w:r>
            <w:r w:rsidR="00FA1081" w:rsidRPr="00FA1081">
              <w:rPr>
                <w:rFonts w:ascii="Arial" w:eastAsiaTheme="minorEastAsia" w:hAnsi="Arial" w:cs="Arial"/>
                <w:b w:val="0"/>
                <w:bCs w:val="0"/>
                <w:smallCaps/>
                <w:noProof/>
                <w:kern w:val="2"/>
                <w:sz w:val="24"/>
                <w:szCs w:val="24"/>
                <w:lang w:val="en-US"/>
                <w14:ligatures w14:val="standardContextual"/>
              </w:rPr>
              <w:tab/>
            </w:r>
            <w:r w:rsidR="00FA1081" w:rsidRPr="00FA1081">
              <w:rPr>
                <w:rStyle w:val="Hyperlink"/>
                <w:rFonts w:ascii="Arial" w:hAnsi="Arial" w:cs="Arial"/>
                <w:b w:val="0"/>
                <w:bCs w:val="0"/>
                <w:noProof/>
                <w:sz w:val="24"/>
                <w:szCs w:val="24"/>
              </w:rPr>
              <w:t>Limitations and future considerations</w:t>
            </w:r>
            <w:r w:rsidR="00FA1081" w:rsidRPr="00FA1081">
              <w:rPr>
                <w:rFonts w:ascii="Arial" w:hAnsi="Arial" w:cs="Arial"/>
                <w:b w:val="0"/>
                <w:bCs w:val="0"/>
                <w:noProof/>
                <w:webHidden/>
                <w:sz w:val="24"/>
                <w:szCs w:val="24"/>
              </w:rPr>
              <w:tab/>
            </w:r>
            <w:r w:rsidR="00FA1081" w:rsidRPr="00FA1081">
              <w:rPr>
                <w:rFonts w:ascii="Arial" w:hAnsi="Arial" w:cs="Arial"/>
                <w:b w:val="0"/>
                <w:bCs w:val="0"/>
                <w:noProof/>
                <w:webHidden/>
                <w:sz w:val="24"/>
                <w:szCs w:val="24"/>
              </w:rPr>
              <w:fldChar w:fldCharType="begin"/>
            </w:r>
            <w:r w:rsidR="00FA1081" w:rsidRPr="00FA1081">
              <w:rPr>
                <w:rFonts w:ascii="Arial" w:hAnsi="Arial" w:cs="Arial"/>
                <w:b w:val="0"/>
                <w:bCs w:val="0"/>
                <w:noProof/>
                <w:webHidden/>
                <w:sz w:val="24"/>
                <w:szCs w:val="24"/>
              </w:rPr>
              <w:instrText xml:space="preserve"> PAGEREF _Toc157095955 \h </w:instrText>
            </w:r>
            <w:r w:rsidR="00FA1081" w:rsidRPr="00FA1081">
              <w:rPr>
                <w:rFonts w:ascii="Arial" w:hAnsi="Arial" w:cs="Arial"/>
                <w:b w:val="0"/>
                <w:bCs w:val="0"/>
                <w:noProof/>
                <w:webHidden/>
                <w:sz w:val="24"/>
                <w:szCs w:val="24"/>
              </w:rPr>
            </w:r>
            <w:r w:rsidR="00FA1081" w:rsidRPr="00FA1081">
              <w:rPr>
                <w:rFonts w:ascii="Arial" w:hAnsi="Arial" w:cs="Arial"/>
                <w:b w:val="0"/>
                <w:bCs w:val="0"/>
                <w:noProof/>
                <w:webHidden/>
                <w:sz w:val="24"/>
                <w:szCs w:val="24"/>
              </w:rPr>
              <w:fldChar w:fldCharType="separate"/>
            </w:r>
            <w:r w:rsidR="00113F37">
              <w:rPr>
                <w:rFonts w:ascii="Arial" w:hAnsi="Arial" w:cs="Arial"/>
                <w:b w:val="0"/>
                <w:bCs w:val="0"/>
                <w:noProof/>
                <w:webHidden/>
                <w:sz w:val="24"/>
                <w:szCs w:val="24"/>
              </w:rPr>
              <w:t>48</w:t>
            </w:r>
            <w:r w:rsidR="00FA1081" w:rsidRPr="00FA1081">
              <w:rPr>
                <w:rFonts w:ascii="Arial" w:hAnsi="Arial" w:cs="Arial"/>
                <w:b w:val="0"/>
                <w:bCs w:val="0"/>
                <w:noProof/>
                <w:webHidden/>
                <w:sz w:val="24"/>
                <w:szCs w:val="24"/>
              </w:rPr>
              <w:fldChar w:fldCharType="end"/>
            </w:r>
          </w:hyperlink>
        </w:p>
        <w:p w14:paraId="518832CE" w14:textId="56343B88" w:rsidR="00FA1081" w:rsidRPr="00FA1081" w:rsidRDefault="00000000">
          <w:pPr>
            <w:pStyle w:val="TOC1"/>
            <w:tabs>
              <w:tab w:val="left" w:pos="480"/>
              <w:tab w:val="right" w:leader="dot" w:pos="9062"/>
            </w:tabs>
            <w:rPr>
              <w:rFonts w:ascii="Arial" w:eastAsiaTheme="minorEastAsia" w:hAnsi="Arial" w:cs="Arial"/>
              <w:b w:val="0"/>
              <w:bCs w:val="0"/>
              <w:i w:val="0"/>
              <w:iCs w:val="0"/>
              <w:caps/>
              <w:noProof/>
              <w:kern w:val="2"/>
              <w:lang w:val="en-US"/>
              <w14:ligatures w14:val="standardContextual"/>
            </w:rPr>
          </w:pPr>
          <w:hyperlink w:anchor="_Toc157095956" w:history="1">
            <w:r w:rsidR="00FA1081" w:rsidRPr="00FA1081">
              <w:rPr>
                <w:rStyle w:val="Hyperlink"/>
                <w:rFonts w:ascii="Arial" w:hAnsi="Arial" w:cs="Arial"/>
                <w:b w:val="0"/>
                <w:bCs w:val="0"/>
                <w:i w:val="0"/>
                <w:iCs w:val="0"/>
                <w:noProof/>
              </w:rPr>
              <w:t>6</w:t>
            </w:r>
            <w:r w:rsidR="00FA1081" w:rsidRPr="00FA1081">
              <w:rPr>
                <w:rFonts w:ascii="Arial" w:eastAsiaTheme="minorEastAsia" w:hAnsi="Arial" w:cs="Arial"/>
                <w:b w:val="0"/>
                <w:bCs w:val="0"/>
                <w:i w:val="0"/>
                <w:iCs w:val="0"/>
                <w:caps/>
                <w:noProof/>
                <w:kern w:val="2"/>
                <w:lang w:val="en-US"/>
                <w14:ligatures w14:val="standardContextual"/>
              </w:rPr>
              <w:tab/>
            </w:r>
            <w:r w:rsidR="00FA1081" w:rsidRPr="00FA1081">
              <w:rPr>
                <w:rStyle w:val="Hyperlink"/>
                <w:rFonts w:ascii="Arial" w:hAnsi="Arial" w:cs="Arial"/>
                <w:b w:val="0"/>
                <w:bCs w:val="0"/>
                <w:i w:val="0"/>
                <w:iCs w:val="0"/>
                <w:noProof/>
              </w:rPr>
              <w:t>Conclusion</w:t>
            </w:r>
            <w:r w:rsidR="00FA1081" w:rsidRPr="00FA1081">
              <w:rPr>
                <w:rFonts w:ascii="Arial" w:hAnsi="Arial" w:cs="Arial"/>
                <w:b w:val="0"/>
                <w:bCs w:val="0"/>
                <w:i w:val="0"/>
                <w:iCs w:val="0"/>
                <w:noProof/>
                <w:webHidden/>
              </w:rPr>
              <w:tab/>
            </w:r>
            <w:r w:rsidR="00FA1081" w:rsidRPr="00FA1081">
              <w:rPr>
                <w:rFonts w:ascii="Arial" w:hAnsi="Arial" w:cs="Arial"/>
                <w:b w:val="0"/>
                <w:bCs w:val="0"/>
                <w:i w:val="0"/>
                <w:iCs w:val="0"/>
                <w:noProof/>
                <w:webHidden/>
              </w:rPr>
              <w:fldChar w:fldCharType="begin"/>
            </w:r>
            <w:r w:rsidR="00FA1081" w:rsidRPr="00FA1081">
              <w:rPr>
                <w:rFonts w:ascii="Arial" w:hAnsi="Arial" w:cs="Arial"/>
                <w:b w:val="0"/>
                <w:bCs w:val="0"/>
                <w:i w:val="0"/>
                <w:iCs w:val="0"/>
                <w:noProof/>
                <w:webHidden/>
              </w:rPr>
              <w:instrText xml:space="preserve"> PAGEREF _Toc157095956 \h </w:instrText>
            </w:r>
            <w:r w:rsidR="00FA1081" w:rsidRPr="00FA1081">
              <w:rPr>
                <w:rFonts w:ascii="Arial" w:hAnsi="Arial" w:cs="Arial"/>
                <w:b w:val="0"/>
                <w:bCs w:val="0"/>
                <w:i w:val="0"/>
                <w:iCs w:val="0"/>
                <w:noProof/>
                <w:webHidden/>
              </w:rPr>
            </w:r>
            <w:r w:rsidR="00FA1081"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50</w:t>
            </w:r>
            <w:r w:rsidR="00FA1081" w:rsidRPr="00FA1081">
              <w:rPr>
                <w:rFonts w:ascii="Arial" w:hAnsi="Arial" w:cs="Arial"/>
                <w:b w:val="0"/>
                <w:bCs w:val="0"/>
                <w:i w:val="0"/>
                <w:iCs w:val="0"/>
                <w:noProof/>
                <w:webHidden/>
              </w:rPr>
              <w:fldChar w:fldCharType="end"/>
            </w:r>
          </w:hyperlink>
        </w:p>
        <w:p w14:paraId="7111E7D8" w14:textId="2CD192A4" w:rsidR="00FA1081" w:rsidRPr="00FA1081" w:rsidRDefault="00000000">
          <w:pPr>
            <w:pStyle w:val="TOC1"/>
            <w:tabs>
              <w:tab w:val="left" w:pos="480"/>
              <w:tab w:val="right" w:leader="dot" w:pos="9062"/>
            </w:tabs>
            <w:rPr>
              <w:rFonts w:ascii="Arial" w:eastAsiaTheme="minorEastAsia" w:hAnsi="Arial" w:cs="Arial"/>
              <w:b w:val="0"/>
              <w:bCs w:val="0"/>
              <w:i w:val="0"/>
              <w:iCs w:val="0"/>
              <w:caps/>
              <w:noProof/>
              <w:kern w:val="2"/>
              <w:lang w:val="en-US"/>
              <w14:ligatures w14:val="standardContextual"/>
            </w:rPr>
          </w:pPr>
          <w:hyperlink w:anchor="_Toc157095957" w:history="1">
            <w:r w:rsidR="00FA1081" w:rsidRPr="00FA1081">
              <w:rPr>
                <w:rStyle w:val="Hyperlink"/>
                <w:rFonts w:ascii="Arial" w:hAnsi="Arial" w:cs="Arial"/>
                <w:b w:val="0"/>
                <w:bCs w:val="0"/>
                <w:i w:val="0"/>
                <w:iCs w:val="0"/>
                <w:noProof/>
              </w:rPr>
              <w:t>7</w:t>
            </w:r>
            <w:r w:rsidR="00FA1081" w:rsidRPr="00FA1081">
              <w:rPr>
                <w:rFonts w:ascii="Arial" w:eastAsiaTheme="minorEastAsia" w:hAnsi="Arial" w:cs="Arial"/>
                <w:b w:val="0"/>
                <w:bCs w:val="0"/>
                <w:i w:val="0"/>
                <w:iCs w:val="0"/>
                <w:caps/>
                <w:noProof/>
                <w:kern w:val="2"/>
                <w:lang w:val="en-US"/>
                <w14:ligatures w14:val="standardContextual"/>
              </w:rPr>
              <w:tab/>
            </w:r>
            <w:r w:rsidR="00FA1081" w:rsidRPr="00FA1081">
              <w:rPr>
                <w:rStyle w:val="Hyperlink"/>
                <w:rFonts w:ascii="Arial" w:hAnsi="Arial" w:cs="Arial"/>
                <w:b w:val="0"/>
                <w:bCs w:val="0"/>
                <w:i w:val="0"/>
                <w:iCs w:val="0"/>
                <w:noProof/>
              </w:rPr>
              <w:t>Bibliography</w:t>
            </w:r>
            <w:r w:rsidR="00FA1081" w:rsidRPr="00FA1081">
              <w:rPr>
                <w:rFonts w:ascii="Arial" w:hAnsi="Arial" w:cs="Arial"/>
                <w:b w:val="0"/>
                <w:bCs w:val="0"/>
                <w:i w:val="0"/>
                <w:iCs w:val="0"/>
                <w:noProof/>
                <w:webHidden/>
              </w:rPr>
              <w:tab/>
            </w:r>
            <w:r w:rsidR="00FA1081" w:rsidRPr="00FA1081">
              <w:rPr>
                <w:rFonts w:ascii="Arial" w:hAnsi="Arial" w:cs="Arial"/>
                <w:b w:val="0"/>
                <w:bCs w:val="0"/>
                <w:i w:val="0"/>
                <w:iCs w:val="0"/>
                <w:noProof/>
                <w:webHidden/>
              </w:rPr>
              <w:fldChar w:fldCharType="begin"/>
            </w:r>
            <w:r w:rsidR="00FA1081" w:rsidRPr="00FA1081">
              <w:rPr>
                <w:rFonts w:ascii="Arial" w:hAnsi="Arial" w:cs="Arial"/>
                <w:b w:val="0"/>
                <w:bCs w:val="0"/>
                <w:i w:val="0"/>
                <w:iCs w:val="0"/>
                <w:noProof/>
                <w:webHidden/>
              </w:rPr>
              <w:instrText xml:space="preserve"> PAGEREF _Toc157095957 \h </w:instrText>
            </w:r>
            <w:r w:rsidR="00FA1081" w:rsidRPr="00FA1081">
              <w:rPr>
                <w:rFonts w:ascii="Arial" w:hAnsi="Arial" w:cs="Arial"/>
                <w:b w:val="0"/>
                <w:bCs w:val="0"/>
                <w:i w:val="0"/>
                <w:iCs w:val="0"/>
                <w:noProof/>
                <w:webHidden/>
              </w:rPr>
            </w:r>
            <w:r w:rsidR="00FA1081"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52</w:t>
            </w:r>
            <w:r w:rsidR="00FA1081" w:rsidRPr="00FA1081">
              <w:rPr>
                <w:rFonts w:ascii="Arial" w:hAnsi="Arial" w:cs="Arial"/>
                <w:b w:val="0"/>
                <w:bCs w:val="0"/>
                <w:i w:val="0"/>
                <w:iCs w:val="0"/>
                <w:noProof/>
                <w:webHidden/>
              </w:rPr>
              <w:fldChar w:fldCharType="end"/>
            </w:r>
          </w:hyperlink>
        </w:p>
        <w:p w14:paraId="56F82F98" w14:textId="5A7BB519" w:rsidR="00FA1081" w:rsidRPr="00FA1081" w:rsidRDefault="00000000">
          <w:pPr>
            <w:pStyle w:val="TOC1"/>
            <w:tabs>
              <w:tab w:val="right" w:leader="dot" w:pos="9062"/>
            </w:tabs>
            <w:rPr>
              <w:rFonts w:ascii="Arial" w:eastAsiaTheme="minorEastAsia" w:hAnsi="Arial" w:cs="Arial"/>
              <w:b w:val="0"/>
              <w:bCs w:val="0"/>
              <w:i w:val="0"/>
              <w:iCs w:val="0"/>
              <w:caps/>
              <w:noProof/>
              <w:kern w:val="2"/>
              <w:lang w:val="en-US"/>
              <w14:ligatures w14:val="standardContextual"/>
            </w:rPr>
          </w:pPr>
          <w:hyperlink w:anchor="_Toc157095958" w:history="1">
            <w:r w:rsidR="00FA1081" w:rsidRPr="00FA1081">
              <w:rPr>
                <w:rStyle w:val="Hyperlink"/>
                <w:rFonts w:ascii="Arial" w:hAnsi="Arial" w:cs="Arial"/>
                <w:b w:val="0"/>
                <w:bCs w:val="0"/>
                <w:i w:val="0"/>
                <w:iCs w:val="0"/>
                <w:noProof/>
              </w:rPr>
              <w:t>Appendix</w:t>
            </w:r>
            <w:r w:rsidR="00FA1081" w:rsidRPr="00FA1081">
              <w:rPr>
                <w:rFonts w:ascii="Arial" w:hAnsi="Arial" w:cs="Arial"/>
                <w:b w:val="0"/>
                <w:bCs w:val="0"/>
                <w:i w:val="0"/>
                <w:iCs w:val="0"/>
                <w:noProof/>
                <w:webHidden/>
              </w:rPr>
              <w:tab/>
            </w:r>
            <w:r w:rsidR="00FA1081" w:rsidRPr="00FA1081">
              <w:rPr>
                <w:rFonts w:ascii="Arial" w:hAnsi="Arial" w:cs="Arial"/>
                <w:b w:val="0"/>
                <w:bCs w:val="0"/>
                <w:i w:val="0"/>
                <w:iCs w:val="0"/>
                <w:noProof/>
                <w:webHidden/>
              </w:rPr>
              <w:fldChar w:fldCharType="begin"/>
            </w:r>
            <w:r w:rsidR="00FA1081" w:rsidRPr="00FA1081">
              <w:rPr>
                <w:rFonts w:ascii="Arial" w:hAnsi="Arial" w:cs="Arial"/>
                <w:b w:val="0"/>
                <w:bCs w:val="0"/>
                <w:i w:val="0"/>
                <w:iCs w:val="0"/>
                <w:noProof/>
                <w:webHidden/>
              </w:rPr>
              <w:instrText xml:space="preserve"> PAGEREF _Toc157095958 \h </w:instrText>
            </w:r>
            <w:r w:rsidR="00FA1081" w:rsidRPr="00FA1081">
              <w:rPr>
                <w:rFonts w:ascii="Arial" w:hAnsi="Arial" w:cs="Arial"/>
                <w:b w:val="0"/>
                <w:bCs w:val="0"/>
                <w:i w:val="0"/>
                <w:iCs w:val="0"/>
                <w:noProof/>
                <w:webHidden/>
              </w:rPr>
            </w:r>
            <w:r w:rsidR="00FA1081" w:rsidRPr="00FA1081">
              <w:rPr>
                <w:rFonts w:ascii="Arial" w:hAnsi="Arial" w:cs="Arial"/>
                <w:b w:val="0"/>
                <w:bCs w:val="0"/>
                <w:i w:val="0"/>
                <w:iCs w:val="0"/>
                <w:noProof/>
                <w:webHidden/>
              </w:rPr>
              <w:fldChar w:fldCharType="separate"/>
            </w:r>
            <w:r w:rsidR="00113F37">
              <w:rPr>
                <w:rFonts w:ascii="Arial" w:hAnsi="Arial" w:cs="Arial"/>
                <w:b w:val="0"/>
                <w:bCs w:val="0"/>
                <w:i w:val="0"/>
                <w:iCs w:val="0"/>
                <w:noProof/>
                <w:webHidden/>
              </w:rPr>
              <w:t>59</w:t>
            </w:r>
            <w:r w:rsidR="00FA1081" w:rsidRPr="00FA1081">
              <w:rPr>
                <w:rFonts w:ascii="Arial" w:hAnsi="Arial" w:cs="Arial"/>
                <w:b w:val="0"/>
                <w:bCs w:val="0"/>
                <w:i w:val="0"/>
                <w:iCs w:val="0"/>
                <w:noProof/>
                <w:webHidden/>
              </w:rPr>
              <w:fldChar w:fldCharType="end"/>
            </w:r>
          </w:hyperlink>
        </w:p>
        <w:p w14:paraId="2D3B6077" w14:textId="301C5B2F" w:rsidR="00FA1081" w:rsidRDefault="00FA1081">
          <w:r w:rsidRPr="00FA1081">
            <w:rPr>
              <w:rFonts w:cs="Arial"/>
              <w:noProof/>
              <w:szCs w:val="24"/>
            </w:rPr>
            <w:fldChar w:fldCharType="end"/>
          </w:r>
        </w:p>
      </w:sdtContent>
    </w:sdt>
    <w:p w14:paraId="353996E9" w14:textId="77777777" w:rsidR="00746386" w:rsidRPr="00E40072" w:rsidRDefault="00746386" w:rsidP="001358D2">
      <w:pPr>
        <w:rPr>
          <w:rFonts w:cs="Arial"/>
          <w:szCs w:val="24"/>
        </w:rPr>
      </w:pPr>
    </w:p>
    <w:p w14:paraId="3C86D198" w14:textId="48583AF0" w:rsidR="00746386" w:rsidRPr="00E40072" w:rsidRDefault="00746386">
      <w:pPr>
        <w:spacing w:before="0" w:line="259" w:lineRule="auto"/>
        <w:jc w:val="left"/>
        <w:rPr>
          <w:rFonts w:eastAsiaTheme="majorEastAsia" w:cs="Arial"/>
          <w:szCs w:val="24"/>
        </w:rPr>
      </w:pPr>
      <w:r w:rsidRPr="00E40072">
        <w:rPr>
          <w:rFonts w:cs="Arial"/>
          <w:szCs w:val="24"/>
        </w:rPr>
        <w:br w:type="page"/>
      </w:r>
    </w:p>
    <w:p w14:paraId="1339151F" w14:textId="0D4FEC4C" w:rsidR="004A67CB" w:rsidRPr="004A67CB" w:rsidRDefault="004A67CB" w:rsidP="004A67CB">
      <w:pPr>
        <w:pStyle w:val="Heading1"/>
        <w:numPr>
          <w:ilvl w:val="0"/>
          <w:numId w:val="0"/>
        </w:numPr>
        <w:ind w:left="432" w:hanging="432"/>
        <w:jc w:val="center"/>
        <w:rPr>
          <w:bCs/>
        </w:rPr>
      </w:pPr>
      <w:bookmarkStart w:id="1" w:name="_Toc157095607"/>
      <w:bookmarkStart w:id="2" w:name="_Toc157095919"/>
      <w:r w:rsidRPr="004A67CB">
        <w:rPr>
          <w:bCs/>
        </w:rPr>
        <w:lastRenderedPageBreak/>
        <w:t>List of Figures</w:t>
      </w:r>
      <w:bookmarkEnd w:id="1"/>
      <w:bookmarkEnd w:id="2"/>
    </w:p>
    <w:p w14:paraId="2F6590C9" w14:textId="1B908B34" w:rsidR="009F2ABD" w:rsidRPr="00F81097" w:rsidRDefault="009F2ABD" w:rsidP="00F81097">
      <w:pPr>
        <w:pStyle w:val="TableofFigures"/>
        <w:tabs>
          <w:tab w:val="right" w:leader="dot" w:pos="9062"/>
        </w:tabs>
        <w:rPr>
          <w:noProof/>
          <w:szCs w:val="24"/>
        </w:rPr>
      </w:pPr>
      <w:r w:rsidRPr="00F81097">
        <w:rPr>
          <w:bCs/>
          <w:szCs w:val="24"/>
        </w:rPr>
        <w:fldChar w:fldCharType="begin"/>
      </w:r>
      <w:r w:rsidRPr="00F81097">
        <w:rPr>
          <w:bCs/>
          <w:szCs w:val="24"/>
        </w:rPr>
        <w:instrText xml:space="preserve"> TOC \h \z \c "Figure" </w:instrText>
      </w:r>
      <w:r w:rsidRPr="00F81097">
        <w:rPr>
          <w:bCs/>
          <w:szCs w:val="24"/>
        </w:rPr>
        <w:fldChar w:fldCharType="separate"/>
      </w:r>
      <w:hyperlink w:anchor="_Toc157095401" w:history="1">
        <w:r w:rsidRPr="00F81097">
          <w:rPr>
            <w:rStyle w:val="Hyperlink"/>
            <w:rFonts w:cs="Arial"/>
            <w:b/>
            <w:bCs/>
            <w:noProof/>
            <w:szCs w:val="24"/>
          </w:rPr>
          <w:t>Figure 1:</w:t>
        </w:r>
        <w:r w:rsidRPr="00F81097">
          <w:rPr>
            <w:rStyle w:val="Hyperlink"/>
            <w:rFonts w:cs="Arial"/>
            <w:noProof/>
            <w:szCs w:val="24"/>
          </w:rPr>
          <w:t xml:space="preserve"> </w:t>
        </w:r>
        <w:r w:rsidRPr="00F81097">
          <w:rPr>
            <w:rStyle w:val="Hyperlink"/>
            <w:rFonts w:cs="Arial"/>
            <w:b/>
            <w:bCs/>
            <w:noProof/>
            <w:szCs w:val="24"/>
          </w:rPr>
          <w:t xml:space="preserve">Schematic representation of the </w:t>
        </w:r>
        <w:r w:rsidRPr="00F81097">
          <w:rPr>
            <w:rStyle w:val="Hyperlink"/>
            <w:rFonts w:cs="Arial"/>
            <w:b/>
            <w:bCs/>
            <w:noProof/>
            <w:szCs w:val="24"/>
            <w:lang w:val="en-US"/>
          </w:rPr>
          <w:t>behavioural</w:t>
        </w:r>
        <w:r w:rsidRPr="00F81097">
          <w:rPr>
            <w:rStyle w:val="Hyperlink"/>
            <w:rFonts w:cs="Arial"/>
            <w:b/>
            <w:bCs/>
            <w:noProof/>
            <w:szCs w:val="24"/>
          </w:rPr>
          <w:t xml:space="preserve"> setup</w:t>
        </w:r>
        <w:r w:rsidRPr="00F81097">
          <w:rPr>
            <w:rStyle w:val="Hyperlink"/>
            <w:rFonts w:cs="Arial"/>
            <w:b/>
            <w:bCs/>
            <w:noProof/>
            <w:szCs w:val="24"/>
            <w:lang w:val="en-US"/>
          </w:rPr>
          <w:t xml:space="preserve"> and behavioural paradigm.</w:t>
        </w:r>
        <w:r w:rsidRPr="00F81097">
          <w:rPr>
            <w:rStyle w:val="Hyperlink"/>
            <w:rFonts w:cs="Arial"/>
            <w:noProof/>
            <w:szCs w:val="24"/>
            <w:lang w:val="en-US"/>
          </w:rPr>
          <w:t xml:space="preserve"> </w:t>
        </w:r>
        <w:r w:rsidRPr="00F81097">
          <w:rPr>
            <w:rStyle w:val="Hyperlink"/>
            <w:rFonts w:cs="Arial"/>
            <w:b/>
            <w:bCs/>
            <w:noProof/>
            <w:szCs w:val="24"/>
            <w:lang w:val="en-US"/>
          </w:rPr>
          <w:t>A</w:t>
        </w:r>
        <w:r w:rsidRPr="00F81097">
          <w:rPr>
            <w:rStyle w:val="Hyperlink"/>
            <w:rFonts w:cs="Arial"/>
            <w:noProof/>
            <w:szCs w:val="24"/>
            <w:lang w:val="en-US"/>
          </w:rPr>
          <w:t xml:space="preserve"> – The foraging box (37cm x 26cm x 48cm) containing two spouts on the right (orange) and left (green) separated by 36 cm. The animal is placed in the middle and the head connecter is attached with the pre-amplifier of the data acquisition system. The animal freely moves within the box while the LFP signals are recorded simultaneously. </w:t>
        </w:r>
        <w:r w:rsidRPr="00F81097">
          <w:rPr>
            <w:rStyle w:val="Hyperlink"/>
            <w:rFonts w:cs="Arial"/>
            <w:b/>
            <w:bCs/>
            <w:noProof/>
            <w:szCs w:val="24"/>
            <w:lang w:val="en-US"/>
          </w:rPr>
          <w:t>B</w:t>
        </w:r>
        <w:r w:rsidRPr="00F81097">
          <w:rPr>
            <w:rStyle w:val="Hyperlink"/>
            <w:rFonts w:cs="Arial"/>
            <w:noProof/>
            <w:szCs w:val="24"/>
            <w:lang w:val="en-US"/>
          </w:rPr>
          <w:t xml:space="preserve"> – Schematic representation of probabilistic foraging paradigm performed by the animal showing the inter-poke interval, trial duration and travel time. </w:t>
        </w:r>
        <w:r w:rsidRPr="00F81097">
          <w:rPr>
            <w:rStyle w:val="Hyperlink"/>
            <w:rFonts w:cs="Arial"/>
            <w:b/>
            <w:bCs/>
            <w:noProof/>
            <w:szCs w:val="24"/>
            <w:lang w:val="en-US"/>
          </w:rPr>
          <w:t>C</w:t>
        </w:r>
        <w:r w:rsidRPr="00F81097">
          <w:rPr>
            <w:rStyle w:val="Hyperlink"/>
            <w:rFonts w:cs="Arial"/>
            <w:noProof/>
            <w:szCs w:val="24"/>
            <w:lang w:val="en-US"/>
          </w:rPr>
          <w:t xml:space="preserve"> – The exponential decay of reward probabilities for three different starting probabilities (Lottem et al., 2018). </w:t>
        </w:r>
        <w:r w:rsidRPr="00F81097">
          <w:rPr>
            <w:rStyle w:val="Hyperlink"/>
            <w:rFonts w:cs="Arial"/>
            <w:b/>
            <w:bCs/>
            <w:noProof/>
            <w:szCs w:val="24"/>
            <w:lang w:val="en-US"/>
          </w:rPr>
          <w:t>D</w:t>
        </w:r>
        <w:r w:rsidRPr="00F81097">
          <w:rPr>
            <w:rStyle w:val="Hyperlink"/>
            <w:rFonts w:cs="Arial"/>
            <w:noProof/>
            <w:szCs w:val="24"/>
            <w:lang w:val="en-US"/>
          </w:rPr>
          <w:t xml:space="preserve"> – Timeline of the whole experiment from surgery to analysis.</w:t>
        </w:r>
        <w:r w:rsidRPr="00F81097">
          <w:rPr>
            <w:noProof/>
            <w:webHidden/>
            <w:szCs w:val="24"/>
          </w:rPr>
          <w:tab/>
        </w:r>
        <w:r w:rsidRPr="00F81097">
          <w:rPr>
            <w:noProof/>
            <w:webHidden/>
            <w:szCs w:val="24"/>
          </w:rPr>
          <w:fldChar w:fldCharType="begin"/>
        </w:r>
        <w:r w:rsidRPr="00F81097">
          <w:rPr>
            <w:noProof/>
            <w:webHidden/>
            <w:szCs w:val="24"/>
          </w:rPr>
          <w:instrText xml:space="preserve"> PAGEREF _Toc157095401 \h </w:instrText>
        </w:r>
        <w:r w:rsidRPr="00F81097">
          <w:rPr>
            <w:noProof/>
            <w:webHidden/>
            <w:szCs w:val="24"/>
          </w:rPr>
        </w:r>
        <w:r w:rsidRPr="00F81097">
          <w:rPr>
            <w:noProof/>
            <w:webHidden/>
            <w:szCs w:val="24"/>
          </w:rPr>
          <w:fldChar w:fldCharType="separate"/>
        </w:r>
        <w:r w:rsidRPr="00F81097">
          <w:rPr>
            <w:noProof/>
            <w:webHidden/>
            <w:szCs w:val="24"/>
          </w:rPr>
          <w:t>15</w:t>
        </w:r>
        <w:r w:rsidRPr="00F81097">
          <w:rPr>
            <w:noProof/>
            <w:webHidden/>
            <w:szCs w:val="24"/>
          </w:rPr>
          <w:fldChar w:fldCharType="end"/>
        </w:r>
      </w:hyperlink>
    </w:p>
    <w:p w14:paraId="66703334" w14:textId="452AC408" w:rsidR="009F2ABD" w:rsidRPr="00F81097" w:rsidRDefault="00000000" w:rsidP="00F81097">
      <w:pPr>
        <w:pStyle w:val="TableofFigures"/>
        <w:tabs>
          <w:tab w:val="right" w:leader="dot" w:pos="9062"/>
        </w:tabs>
        <w:rPr>
          <w:noProof/>
          <w:szCs w:val="24"/>
        </w:rPr>
      </w:pPr>
      <w:hyperlink w:anchor="_Toc157095402" w:history="1">
        <w:r w:rsidR="009F2ABD" w:rsidRPr="00F81097">
          <w:rPr>
            <w:rStyle w:val="Hyperlink"/>
            <w:rFonts w:cs="Arial"/>
            <w:b/>
            <w:bCs/>
            <w:noProof/>
            <w:szCs w:val="24"/>
          </w:rPr>
          <w:t>Figure 2:</w:t>
        </w:r>
        <w:r w:rsidR="009F2ABD" w:rsidRPr="00F81097">
          <w:rPr>
            <w:rStyle w:val="Hyperlink"/>
            <w:rFonts w:cs="Arial"/>
            <w:noProof/>
            <w:szCs w:val="24"/>
          </w:rPr>
          <w:t xml:space="preserve"> </w:t>
        </w:r>
        <w:r w:rsidR="009F2ABD" w:rsidRPr="00F81097">
          <w:rPr>
            <w:rStyle w:val="Hyperlink"/>
            <w:rFonts w:cs="Arial"/>
            <w:b/>
            <w:bCs/>
            <w:noProof/>
            <w:szCs w:val="24"/>
          </w:rPr>
          <w:t>Schematic representation of the data analysis pipeline.</w:t>
        </w:r>
        <w:r w:rsidR="009F2ABD" w:rsidRPr="00F81097">
          <w:rPr>
            <w:rStyle w:val="Hyperlink"/>
            <w:rFonts w:cs="Arial"/>
            <w:noProof/>
            <w:szCs w:val="24"/>
          </w:rPr>
          <w:t xml:space="preserve"> The raw laminar local field potentials are pre-processed for artefact correction and channel rectification. The pre-processed LFP is then transformed into its respective current source profile by applying a second spatial derivative. Based on the activity profile and electrode depth information from histology, channel layer specifications are performed. Finally, the signals from current source profiles are rectified and averaged across the channels to obtain the overall cortical activity.</w:t>
        </w:r>
        <w:r w:rsidR="009F2ABD" w:rsidRPr="00F81097">
          <w:rPr>
            <w:noProof/>
            <w:webHidden/>
            <w:szCs w:val="24"/>
          </w:rPr>
          <w:tab/>
        </w:r>
        <w:r w:rsidR="009F2ABD" w:rsidRPr="00F81097">
          <w:rPr>
            <w:noProof/>
            <w:webHidden/>
            <w:szCs w:val="24"/>
          </w:rPr>
          <w:fldChar w:fldCharType="begin"/>
        </w:r>
        <w:r w:rsidR="009F2ABD" w:rsidRPr="00F81097">
          <w:rPr>
            <w:noProof/>
            <w:webHidden/>
            <w:szCs w:val="24"/>
          </w:rPr>
          <w:instrText xml:space="preserve"> PAGEREF _Toc157095402 \h </w:instrText>
        </w:r>
        <w:r w:rsidR="009F2ABD" w:rsidRPr="00F81097">
          <w:rPr>
            <w:noProof/>
            <w:webHidden/>
            <w:szCs w:val="24"/>
          </w:rPr>
        </w:r>
        <w:r w:rsidR="009F2ABD" w:rsidRPr="00F81097">
          <w:rPr>
            <w:noProof/>
            <w:webHidden/>
            <w:szCs w:val="24"/>
          </w:rPr>
          <w:fldChar w:fldCharType="separate"/>
        </w:r>
        <w:r w:rsidR="009F2ABD" w:rsidRPr="00F81097">
          <w:rPr>
            <w:noProof/>
            <w:webHidden/>
            <w:szCs w:val="24"/>
          </w:rPr>
          <w:t>18</w:t>
        </w:r>
        <w:r w:rsidR="009F2ABD" w:rsidRPr="00F81097">
          <w:rPr>
            <w:noProof/>
            <w:webHidden/>
            <w:szCs w:val="24"/>
          </w:rPr>
          <w:fldChar w:fldCharType="end"/>
        </w:r>
      </w:hyperlink>
    </w:p>
    <w:p w14:paraId="796936F7" w14:textId="19AD1DBE" w:rsidR="009F2ABD" w:rsidRPr="00F81097" w:rsidRDefault="00000000" w:rsidP="00F81097">
      <w:pPr>
        <w:pStyle w:val="TableofFigures"/>
        <w:tabs>
          <w:tab w:val="right" w:leader="dot" w:pos="9062"/>
        </w:tabs>
        <w:rPr>
          <w:noProof/>
          <w:szCs w:val="24"/>
        </w:rPr>
      </w:pPr>
      <w:hyperlink w:anchor="_Toc157095403" w:history="1">
        <w:r w:rsidR="009F2ABD" w:rsidRPr="00F81097">
          <w:rPr>
            <w:rStyle w:val="Hyperlink"/>
            <w:rFonts w:cs="Arial"/>
            <w:b/>
            <w:bCs/>
            <w:noProof/>
            <w:szCs w:val="24"/>
          </w:rPr>
          <w:t>Figure 3:</w:t>
        </w:r>
        <w:r w:rsidR="009F2ABD" w:rsidRPr="00F81097">
          <w:rPr>
            <w:rStyle w:val="Hyperlink"/>
            <w:rFonts w:cs="Arial"/>
            <w:noProof/>
            <w:szCs w:val="24"/>
          </w:rPr>
          <w:t xml:space="preserve"> </w:t>
        </w:r>
        <w:r w:rsidR="009F2ABD" w:rsidRPr="00F81097">
          <w:rPr>
            <w:rStyle w:val="Hyperlink"/>
            <w:rFonts w:cs="Arial"/>
            <w:b/>
            <w:bCs/>
            <w:noProof/>
            <w:szCs w:val="24"/>
          </w:rPr>
          <w:t>Chronic current source density (CSD) analysis in frontal field a (FrA).</w:t>
        </w:r>
        <w:r w:rsidR="009F2ABD" w:rsidRPr="00F81097">
          <w:rPr>
            <w:rStyle w:val="Hyperlink"/>
            <w:rFonts w:cs="Arial"/>
            <w:noProof/>
            <w:szCs w:val="24"/>
          </w:rPr>
          <w:t xml:space="preserve"> The left panel displays in vivo multichannel local field potential (LFP) recordings obtained from a 32-channel silicon probe implanted perpendicularly in the FrA of awake, behaving gerbils. The probe captures activity across all cortical layers (I–VI), with t=0 corresponding to the end of a poke (black dashed line). The middle panel illustrates the CSD, showing task evoked CSD components appeared as current sink (in blue) and source (in red) activity. Channel-layer specification is informed by initial response to reward-related CSD components appearing 100 ms post-poke (highlighted in the red box), typically marking the infragranular layer V. The right panel presents a simplified schematic illustration of the cortical column in FrA, delineating the layered structure and the direction of reward/prediction error signals originating from the ventral tegmental area (VTA). This schematic aids in visualizing the depth and functional organization of the cortical layers as identified through the CSD analysis.</w:t>
        </w:r>
        <w:r w:rsidR="009F2ABD" w:rsidRPr="00F81097">
          <w:rPr>
            <w:noProof/>
            <w:webHidden/>
            <w:szCs w:val="24"/>
          </w:rPr>
          <w:tab/>
        </w:r>
        <w:r w:rsidR="009F2ABD" w:rsidRPr="00F81097">
          <w:rPr>
            <w:noProof/>
            <w:webHidden/>
            <w:szCs w:val="24"/>
          </w:rPr>
          <w:fldChar w:fldCharType="begin"/>
        </w:r>
        <w:r w:rsidR="009F2ABD" w:rsidRPr="00F81097">
          <w:rPr>
            <w:noProof/>
            <w:webHidden/>
            <w:szCs w:val="24"/>
          </w:rPr>
          <w:instrText xml:space="preserve"> PAGEREF _Toc157095403 \h </w:instrText>
        </w:r>
        <w:r w:rsidR="009F2ABD" w:rsidRPr="00F81097">
          <w:rPr>
            <w:noProof/>
            <w:webHidden/>
            <w:szCs w:val="24"/>
          </w:rPr>
        </w:r>
        <w:r w:rsidR="009F2ABD" w:rsidRPr="00F81097">
          <w:rPr>
            <w:noProof/>
            <w:webHidden/>
            <w:szCs w:val="24"/>
          </w:rPr>
          <w:fldChar w:fldCharType="separate"/>
        </w:r>
        <w:r w:rsidR="009F2ABD" w:rsidRPr="00F81097">
          <w:rPr>
            <w:noProof/>
            <w:webHidden/>
            <w:szCs w:val="24"/>
          </w:rPr>
          <w:t>22</w:t>
        </w:r>
        <w:r w:rsidR="009F2ABD" w:rsidRPr="00F81097">
          <w:rPr>
            <w:noProof/>
            <w:webHidden/>
            <w:szCs w:val="24"/>
          </w:rPr>
          <w:fldChar w:fldCharType="end"/>
        </w:r>
      </w:hyperlink>
    </w:p>
    <w:p w14:paraId="546EA335" w14:textId="3F4598DB" w:rsidR="009F2ABD" w:rsidRPr="00F81097" w:rsidRDefault="00000000" w:rsidP="00F81097">
      <w:pPr>
        <w:pStyle w:val="TableofFigures"/>
        <w:tabs>
          <w:tab w:val="right" w:leader="dot" w:pos="9062"/>
        </w:tabs>
        <w:rPr>
          <w:noProof/>
          <w:szCs w:val="24"/>
        </w:rPr>
      </w:pPr>
      <w:hyperlink w:anchor="_Toc157095404" w:history="1">
        <w:r w:rsidR="009F2ABD" w:rsidRPr="00F81097">
          <w:rPr>
            <w:rStyle w:val="Hyperlink"/>
            <w:rFonts w:cs="Arial"/>
            <w:b/>
            <w:bCs/>
            <w:noProof/>
            <w:szCs w:val="24"/>
          </w:rPr>
          <w:t>Figure 4:</w:t>
        </w:r>
        <w:r w:rsidR="009F2ABD" w:rsidRPr="00F81097">
          <w:rPr>
            <w:rStyle w:val="Hyperlink"/>
            <w:rFonts w:cs="Arial"/>
            <w:noProof/>
            <w:szCs w:val="24"/>
          </w:rPr>
          <w:t xml:space="preserve"> </w:t>
        </w:r>
        <w:r w:rsidR="009F2ABD" w:rsidRPr="00F81097">
          <w:rPr>
            <w:rStyle w:val="Hyperlink"/>
            <w:rFonts w:cs="Arial"/>
            <w:b/>
            <w:bCs/>
            <w:noProof/>
            <w:szCs w:val="24"/>
          </w:rPr>
          <w:t>Behavioural performance of the probabilistic foraging task.</w:t>
        </w:r>
        <w:r w:rsidR="009F2ABD" w:rsidRPr="00F81097">
          <w:rPr>
            <w:rStyle w:val="Hyperlink"/>
            <w:rFonts w:cs="Arial"/>
            <w:noProof/>
            <w:szCs w:val="24"/>
          </w:rPr>
          <w:t xml:space="preserve"> </w:t>
        </w:r>
        <w:r w:rsidR="009F2ABD" w:rsidRPr="00F81097">
          <w:rPr>
            <w:rStyle w:val="Hyperlink"/>
            <w:rFonts w:cs="Arial"/>
            <w:b/>
            <w:bCs/>
            <w:noProof/>
            <w:szCs w:val="24"/>
          </w:rPr>
          <w:t>A)</w:t>
        </w:r>
        <w:r w:rsidR="009F2ABD" w:rsidRPr="00F81097">
          <w:rPr>
            <w:rStyle w:val="Hyperlink"/>
            <w:rFonts w:cs="Arial"/>
            <w:noProof/>
            <w:szCs w:val="24"/>
          </w:rPr>
          <w:t xml:space="preserve"> Schematic representation of the foraging task, illustrating the phases of exploitation </w:t>
        </w:r>
        <w:r w:rsidR="009F2ABD" w:rsidRPr="00F81097">
          <w:rPr>
            <w:rStyle w:val="Hyperlink"/>
            <w:rFonts w:cs="Arial"/>
            <w:noProof/>
            <w:szCs w:val="24"/>
          </w:rPr>
          <w:lastRenderedPageBreak/>
          <w:t xml:space="preserve">and transition to exploration with the corresponding nose poke outcomes. </w:t>
        </w:r>
        <w:r w:rsidR="009F2ABD" w:rsidRPr="00F81097">
          <w:rPr>
            <w:rStyle w:val="Hyperlink"/>
            <w:rFonts w:cs="Arial"/>
            <w:b/>
            <w:bCs/>
            <w:noProof/>
            <w:szCs w:val="24"/>
          </w:rPr>
          <w:t>B)</w:t>
        </w:r>
        <w:r w:rsidR="009F2ABD" w:rsidRPr="00F81097">
          <w:rPr>
            <w:rStyle w:val="Hyperlink"/>
            <w:rFonts w:cs="Arial"/>
            <w:noProof/>
            <w:szCs w:val="24"/>
          </w:rPr>
          <w:t xml:space="preserve"> Relative body weight percentage of individual animals over 20 sessions, with thresholds (red dashed lines) indicating the baseline (100%) and critical weight loss limits (85%). </w:t>
        </w:r>
        <w:r w:rsidR="009F2ABD" w:rsidRPr="00F81097">
          <w:rPr>
            <w:rStyle w:val="Hyperlink"/>
            <w:rFonts w:cs="Arial"/>
            <w:b/>
            <w:bCs/>
            <w:noProof/>
            <w:szCs w:val="24"/>
          </w:rPr>
          <w:t>C)</w:t>
        </w:r>
        <w:r w:rsidR="009F2ABD" w:rsidRPr="00F81097">
          <w:rPr>
            <w:rStyle w:val="Hyperlink"/>
            <w:rFonts w:cs="Arial"/>
            <w:noProof/>
            <w:szCs w:val="24"/>
          </w:rPr>
          <w:t xml:space="preserve"> Boxplot of travel times for each animal across sessions, highlighting the learning curve and stabilization of task performance. </w:t>
        </w:r>
        <w:r w:rsidR="009F2ABD" w:rsidRPr="00F81097">
          <w:rPr>
            <w:rStyle w:val="Hyperlink"/>
            <w:rFonts w:cs="Arial"/>
            <w:b/>
            <w:bCs/>
            <w:noProof/>
            <w:szCs w:val="24"/>
          </w:rPr>
          <w:t>D)</w:t>
        </w:r>
        <w:r w:rsidR="009F2ABD" w:rsidRPr="00F81097">
          <w:rPr>
            <w:rStyle w:val="Hyperlink"/>
            <w:rFonts w:cs="Arial"/>
            <w:noProof/>
            <w:szCs w:val="24"/>
          </w:rPr>
          <w:t xml:space="preserve"> Average median inter-poke intervals following rewarded and unrewarded pokes. </w:t>
        </w:r>
        <w:r w:rsidR="009F2ABD" w:rsidRPr="00F81097">
          <w:rPr>
            <w:rStyle w:val="Hyperlink"/>
            <w:rFonts w:cs="Arial"/>
            <w:b/>
            <w:bCs/>
            <w:noProof/>
            <w:szCs w:val="24"/>
          </w:rPr>
          <w:t>E)</w:t>
        </w:r>
        <w:r w:rsidR="009F2ABD" w:rsidRPr="00F81097">
          <w:rPr>
            <w:rStyle w:val="Hyperlink"/>
            <w:rFonts w:cs="Arial"/>
            <w:noProof/>
            <w:szCs w:val="24"/>
          </w:rPr>
          <w:t xml:space="preserve"> Bar graph of mean residence times at spouts with different starting reward probabilities. </w:t>
        </w:r>
        <w:r w:rsidR="009F2ABD" w:rsidRPr="00F81097">
          <w:rPr>
            <w:rStyle w:val="Hyperlink"/>
            <w:rFonts w:cs="Arial"/>
            <w:b/>
            <w:bCs/>
            <w:noProof/>
            <w:szCs w:val="24"/>
          </w:rPr>
          <w:t>F)</w:t>
        </w:r>
        <w:r w:rsidR="009F2ABD" w:rsidRPr="00F81097">
          <w:rPr>
            <w:rStyle w:val="Hyperlink"/>
            <w:rFonts w:cs="Arial"/>
            <w:noProof/>
            <w:szCs w:val="24"/>
          </w:rPr>
          <w:t xml:space="preserve"> Mean number of rewards obtained per trial type differentiated by different starting reward probabilities. </w:t>
        </w:r>
        <w:r w:rsidR="009F2ABD" w:rsidRPr="00F81097">
          <w:rPr>
            <w:rStyle w:val="Hyperlink"/>
            <w:rFonts w:cs="Arial"/>
            <w:b/>
            <w:bCs/>
            <w:noProof/>
            <w:szCs w:val="24"/>
          </w:rPr>
          <w:t>G)</w:t>
        </w:r>
        <w:r w:rsidR="009F2ABD" w:rsidRPr="00F81097">
          <w:rPr>
            <w:rStyle w:val="Hyperlink"/>
            <w:rFonts w:cs="Arial"/>
            <w:noProof/>
            <w:szCs w:val="24"/>
          </w:rPr>
          <w:t xml:space="preserve"> Mean number of unrewarded pokes obtained per trial type differentiated by different starting reward probabilities. Data are represented as mean ± SEM, with statistical significance denoted by asterisks (One way ANOVA with Bonferroni Correction, * p &lt; 0.05, ** p &lt; 0.01, *** p &lt; 0.001).</w:t>
        </w:r>
        <w:r w:rsidR="009F2ABD" w:rsidRPr="00F81097">
          <w:rPr>
            <w:noProof/>
            <w:webHidden/>
            <w:szCs w:val="24"/>
          </w:rPr>
          <w:tab/>
        </w:r>
        <w:r w:rsidR="009F2ABD" w:rsidRPr="00F81097">
          <w:rPr>
            <w:noProof/>
            <w:webHidden/>
            <w:szCs w:val="24"/>
          </w:rPr>
          <w:fldChar w:fldCharType="begin"/>
        </w:r>
        <w:r w:rsidR="009F2ABD" w:rsidRPr="00F81097">
          <w:rPr>
            <w:noProof/>
            <w:webHidden/>
            <w:szCs w:val="24"/>
          </w:rPr>
          <w:instrText xml:space="preserve"> PAGEREF _Toc157095404 \h </w:instrText>
        </w:r>
        <w:r w:rsidR="009F2ABD" w:rsidRPr="00F81097">
          <w:rPr>
            <w:noProof/>
            <w:webHidden/>
            <w:szCs w:val="24"/>
          </w:rPr>
        </w:r>
        <w:r w:rsidR="009F2ABD" w:rsidRPr="00F81097">
          <w:rPr>
            <w:noProof/>
            <w:webHidden/>
            <w:szCs w:val="24"/>
          </w:rPr>
          <w:fldChar w:fldCharType="separate"/>
        </w:r>
        <w:r w:rsidR="009F2ABD" w:rsidRPr="00F81097">
          <w:rPr>
            <w:noProof/>
            <w:webHidden/>
            <w:szCs w:val="24"/>
          </w:rPr>
          <w:t>26</w:t>
        </w:r>
        <w:r w:rsidR="009F2ABD" w:rsidRPr="00F81097">
          <w:rPr>
            <w:noProof/>
            <w:webHidden/>
            <w:szCs w:val="24"/>
          </w:rPr>
          <w:fldChar w:fldCharType="end"/>
        </w:r>
      </w:hyperlink>
    </w:p>
    <w:p w14:paraId="3377FD4C" w14:textId="203F4558" w:rsidR="009F2ABD" w:rsidRPr="00F81097" w:rsidRDefault="00000000" w:rsidP="00F81097">
      <w:pPr>
        <w:pStyle w:val="TableofFigures"/>
        <w:tabs>
          <w:tab w:val="right" w:leader="dot" w:pos="9062"/>
        </w:tabs>
        <w:rPr>
          <w:noProof/>
          <w:szCs w:val="24"/>
        </w:rPr>
      </w:pPr>
      <w:hyperlink w:anchor="_Toc157095405" w:history="1">
        <w:r w:rsidR="009F2ABD" w:rsidRPr="00F81097">
          <w:rPr>
            <w:rStyle w:val="Hyperlink"/>
            <w:rFonts w:cs="Arial"/>
            <w:b/>
            <w:bCs/>
            <w:noProof/>
            <w:szCs w:val="24"/>
          </w:rPr>
          <w:t>Figure 5:</w:t>
        </w:r>
        <w:r w:rsidR="009F2ABD" w:rsidRPr="00F81097">
          <w:rPr>
            <w:rStyle w:val="Hyperlink"/>
            <w:rFonts w:cs="Arial"/>
            <w:noProof/>
            <w:szCs w:val="24"/>
          </w:rPr>
          <w:t xml:space="preserve"> </w:t>
        </w:r>
        <w:r w:rsidR="009F2ABD" w:rsidRPr="00F81097">
          <w:rPr>
            <w:rStyle w:val="Hyperlink"/>
            <w:rFonts w:cs="Arial"/>
            <w:b/>
            <w:bCs/>
            <w:noProof/>
            <w:szCs w:val="24"/>
          </w:rPr>
          <w:t>Behavioural patterns in spout-switching decision-making.</w:t>
        </w:r>
        <w:r w:rsidR="009F2ABD" w:rsidRPr="00F81097">
          <w:rPr>
            <w:rStyle w:val="Hyperlink"/>
            <w:rFonts w:cs="Arial"/>
            <w:noProof/>
            <w:szCs w:val="24"/>
          </w:rPr>
          <w:t xml:space="preserve"> </w:t>
        </w:r>
        <w:r w:rsidR="009F2ABD" w:rsidRPr="00F81097">
          <w:rPr>
            <w:rStyle w:val="Hyperlink"/>
            <w:rFonts w:cs="Arial"/>
            <w:b/>
            <w:bCs/>
            <w:noProof/>
            <w:szCs w:val="24"/>
          </w:rPr>
          <w:t>A)</w:t>
        </w:r>
        <w:r w:rsidR="009F2ABD" w:rsidRPr="00F81097">
          <w:rPr>
            <w:rStyle w:val="Hyperlink"/>
            <w:rFonts w:cs="Arial"/>
            <w:noProof/>
            <w:szCs w:val="24"/>
          </w:rPr>
          <w:t xml:space="preserve"> The distribution of trials relative to the number of rewarded pokes, delineated by different initial reward probabilities (A1 = 1, A2 = 0.75, A3 = 0.5, and overall). </w:t>
        </w:r>
        <w:r w:rsidR="009F2ABD" w:rsidRPr="00F81097">
          <w:rPr>
            <w:rStyle w:val="Hyperlink"/>
            <w:rFonts w:cs="Arial"/>
            <w:b/>
            <w:bCs/>
            <w:noProof/>
            <w:szCs w:val="24"/>
          </w:rPr>
          <w:t>B)</w:t>
        </w:r>
        <w:r w:rsidR="009F2ABD" w:rsidRPr="00F81097">
          <w:rPr>
            <w:rStyle w:val="Hyperlink"/>
            <w:rFonts w:cs="Arial"/>
            <w:noProof/>
            <w:szCs w:val="24"/>
          </w:rPr>
          <w:t xml:space="preserve"> The consistency of Gerbil’s spout-leaving behavior as shown by the fraction of trials against the number of consecutive unrewarded pokes prior to switching, irrespective of the initial reward probability.</w:t>
        </w:r>
        <w:r w:rsidR="009F2ABD" w:rsidRPr="00F81097">
          <w:rPr>
            <w:noProof/>
            <w:webHidden/>
            <w:szCs w:val="24"/>
          </w:rPr>
          <w:tab/>
        </w:r>
        <w:r w:rsidR="009F2ABD" w:rsidRPr="00F81097">
          <w:rPr>
            <w:noProof/>
            <w:webHidden/>
            <w:szCs w:val="24"/>
          </w:rPr>
          <w:fldChar w:fldCharType="begin"/>
        </w:r>
        <w:r w:rsidR="009F2ABD" w:rsidRPr="00F81097">
          <w:rPr>
            <w:noProof/>
            <w:webHidden/>
            <w:szCs w:val="24"/>
          </w:rPr>
          <w:instrText xml:space="preserve"> PAGEREF _Toc157095405 \h </w:instrText>
        </w:r>
        <w:r w:rsidR="009F2ABD" w:rsidRPr="00F81097">
          <w:rPr>
            <w:noProof/>
            <w:webHidden/>
            <w:szCs w:val="24"/>
          </w:rPr>
        </w:r>
        <w:r w:rsidR="009F2ABD" w:rsidRPr="00F81097">
          <w:rPr>
            <w:noProof/>
            <w:webHidden/>
            <w:szCs w:val="24"/>
          </w:rPr>
          <w:fldChar w:fldCharType="separate"/>
        </w:r>
        <w:r w:rsidR="009F2ABD" w:rsidRPr="00F81097">
          <w:rPr>
            <w:noProof/>
            <w:webHidden/>
            <w:szCs w:val="24"/>
          </w:rPr>
          <w:t>28</w:t>
        </w:r>
        <w:r w:rsidR="009F2ABD" w:rsidRPr="00F81097">
          <w:rPr>
            <w:noProof/>
            <w:webHidden/>
            <w:szCs w:val="24"/>
          </w:rPr>
          <w:fldChar w:fldCharType="end"/>
        </w:r>
      </w:hyperlink>
    </w:p>
    <w:p w14:paraId="1D3D2CAB" w14:textId="23DA1C37" w:rsidR="009F2ABD" w:rsidRPr="00F81097" w:rsidRDefault="00000000" w:rsidP="00F81097">
      <w:pPr>
        <w:pStyle w:val="TableofFigures"/>
        <w:tabs>
          <w:tab w:val="right" w:leader="dot" w:pos="9062"/>
        </w:tabs>
        <w:rPr>
          <w:noProof/>
          <w:szCs w:val="24"/>
        </w:rPr>
      </w:pPr>
      <w:hyperlink w:anchor="_Toc157095406" w:history="1">
        <w:r w:rsidR="009F2ABD" w:rsidRPr="00F81097">
          <w:rPr>
            <w:rStyle w:val="Hyperlink"/>
            <w:rFonts w:cs="Arial"/>
            <w:b/>
            <w:bCs/>
            <w:noProof/>
            <w:szCs w:val="24"/>
          </w:rPr>
          <w:t>Figure 6:</w:t>
        </w:r>
        <w:r w:rsidR="009F2ABD" w:rsidRPr="00F81097">
          <w:rPr>
            <w:rStyle w:val="Hyperlink"/>
            <w:rFonts w:cs="Arial"/>
            <w:noProof/>
            <w:szCs w:val="24"/>
          </w:rPr>
          <w:t xml:space="preserve"> </w:t>
        </w:r>
        <w:r w:rsidR="009F2ABD" w:rsidRPr="00F81097">
          <w:rPr>
            <w:rStyle w:val="Hyperlink"/>
            <w:rFonts w:cs="Arial"/>
            <w:b/>
            <w:bCs/>
            <w:noProof/>
            <w:szCs w:val="24"/>
          </w:rPr>
          <w:t>Grand averaged current source density (CSD) profiles (n=5)</w:t>
        </w:r>
        <w:r w:rsidR="009F2ABD" w:rsidRPr="00F81097">
          <w:rPr>
            <w:rStyle w:val="Hyperlink"/>
            <w:rFonts w:cs="Arial"/>
            <w:noProof/>
            <w:szCs w:val="24"/>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w:t>
        </w:r>
        <w:r w:rsidR="009F2ABD" w:rsidRPr="00F81097">
          <w:rPr>
            <w:noProof/>
            <w:webHidden/>
            <w:szCs w:val="24"/>
          </w:rPr>
          <w:tab/>
        </w:r>
        <w:r w:rsidR="009F2ABD" w:rsidRPr="00F81097">
          <w:rPr>
            <w:noProof/>
            <w:webHidden/>
            <w:szCs w:val="24"/>
          </w:rPr>
          <w:fldChar w:fldCharType="begin"/>
        </w:r>
        <w:r w:rsidR="009F2ABD" w:rsidRPr="00F81097">
          <w:rPr>
            <w:noProof/>
            <w:webHidden/>
            <w:szCs w:val="24"/>
          </w:rPr>
          <w:instrText xml:space="preserve"> PAGEREF _Toc157095406 \h </w:instrText>
        </w:r>
        <w:r w:rsidR="009F2ABD" w:rsidRPr="00F81097">
          <w:rPr>
            <w:noProof/>
            <w:webHidden/>
            <w:szCs w:val="24"/>
          </w:rPr>
        </w:r>
        <w:r w:rsidR="009F2ABD" w:rsidRPr="00F81097">
          <w:rPr>
            <w:noProof/>
            <w:webHidden/>
            <w:szCs w:val="24"/>
          </w:rPr>
          <w:fldChar w:fldCharType="separate"/>
        </w:r>
        <w:r w:rsidR="009F2ABD" w:rsidRPr="00F81097">
          <w:rPr>
            <w:noProof/>
            <w:webHidden/>
            <w:szCs w:val="24"/>
          </w:rPr>
          <w:t>29</w:t>
        </w:r>
        <w:r w:rsidR="009F2ABD" w:rsidRPr="00F81097">
          <w:rPr>
            <w:noProof/>
            <w:webHidden/>
            <w:szCs w:val="24"/>
          </w:rPr>
          <w:fldChar w:fldCharType="end"/>
        </w:r>
      </w:hyperlink>
    </w:p>
    <w:p w14:paraId="4EE770B7" w14:textId="353B48D8" w:rsidR="009F2ABD" w:rsidRPr="00F81097" w:rsidRDefault="00000000" w:rsidP="00F81097">
      <w:pPr>
        <w:pStyle w:val="TableofFigures"/>
        <w:tabs>
          <w:tab w:val="right" w:leader="dot" w:pos="9062"/>
        </w:tabs>
        <w:rPr>
          <w:noProof/>
          <w:szCs w:val="24"/>
        </w:rPr>
      </w:pPr>
      <w:hyperlink w:anchor="_Toc157095407" w:history="1">
        <w:r w:rsidR="009F2ABD" w:rsidRPr="00F81097">
          <w:rPr>
            <w:rStyle w:val="Hyperlink"/>
            <w:rFonts w:cs="Arial"/>
            <w:b/>
            <w:bCs/>
            <w:noProof/>
            <w:szCs w:val="24"/>
          </w:rPr>
          <w:t>Figure 7</w:t>
        </w:r>
        <w:r w:rsidR="009F2ABD" w:rsidRPr="00F81097">
          <w:rPr>
            <w:rStyle w:val="Hyperlink"/>
            <w:rFonts w:cs="Arial"/>
            <w:noProof/>
            <w:szCs w:val="24"/>
          </w:rPr>
          <w:t xml:space="preserve">: </w:t>
        </w:r>
        <w:r w:rsidR="009F2ABD" w:rsidRPr="00F81097">
          <w:rPr>
            <w:rStyle w:val="Hyperlink"/>
            <w:rFonts w:cs="Arial"/>
            <w:b/>
            <w:bCs/>
            <w:noProof/>
            <w:szCs w:val="24"/>
          </w:rPr>
          <w:t xml:space="preserve">Grand averaged average rectified signals (AVREC) (n=5). </w:t>
        </w:r>
        <w:r w:rsidR="009F2ABD" w:rsidRPr="00F81097">
          <w:rPr>
            <w:rStyle w:val="Hyperlink"/>
            <w:rFonts w:cs="Arial"/>
            <w:noProof/>
            <w:szCs w:val="24"/>
          </w:rPr>
          <w:t>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r w:rsidR="009F2ABD" w:rsidRPr="00F81097">
          <w:rPr>
            <w:noProof/>
            <w:webHidden/>
            <w:szCs w:val="24"/>
          </w:rPr>
          <w:tab/>
        </w:r>
        <w:r w:rsidR="009F2ABD" w:rsidRPr="00F81097">
          <w:rPr>
            <w:noProof/>
            <w:webHidden/>
            <w:szCs w:val="24"/>
          </w:rPr>
          <w:fldChar w:fldCharType="begin"/>
        </w:r>
        <w:r w:rsidR="009F2ABD" w:rsidRPr="00F81097">
          <w:rPr>
            <w:noProof/>
            <w:webHidden/>
            <w:szCs w:val="24"/>
          </w:rPr>
          <w:instrText xml:space="preserve"> PAGEREF _Toc157095407 \h </w:instrText>
        </w:r>
        <w:r w:rsidR="009F2ABD" w:rsidRPr="00F81097">
          <w:rPr>
            <w:noProof/>
            <w:webHidden/>
            <w:szCs w:val="24"/>
          </w:rPr>
        </w:r>
        <w:r w:rsidR="009F2ABD" w:rsidRPr="00F81097">
          <w:rPr>
            <w:noProof/>
            <w:webHidden/>
            <w:szCs w:val="24"/>
          </w:rPr>
          <w:fldChar w:fldCharType="separate"/>
        </w:r>
        <w:r w:rsidR="009F2ABD" w:rsidRPr="00F81097">
          <w:rPr>
            <w:noProof/>
            <w:webHidden/>
            <w:szCs w:val="24"/>
          </w:rPr>
          <w:t>30</w:t>
        </w:r>
        <w:r w:rsidR="009F2ABD" w:rsidRPr="00F81097">
          <w:rPr>
            <w:noProof/>
            <w:webHidden/>
            <w:szCs w:val="24"/>
          </w:rPr>
          <w:fldChar w:fldCharType="end"/>
        </w:r>
      </w:hyperlink>
    </w:p>
    <w:p w14:paraId="1FDBF918" w14:textId="31B1A993" w:rsidR="009F2ABD" w:rsidRPr="00F81097" w:rsidRDefault="00000000" w:rsidP="00F81097">
      <w:pPr>
        <w:pStyle w:val="TableofFigures"/>
        <w:tabs>
          <w:tab w:val="right" w:leader="dot" w:pos="9062"/>
        </w:tabs>
        <w:rPr>
          <w:noProof/>
          <w:szCs w:val="24"/>
        </w:rPr>
      </w:pPr>
      <w:hyperlink w:anchor="_Toc157095408" w:history="1">
        <w:r w:rsidR="009F2ABD" w:rsidRPr="00F81097">
          <w:rPr>
            <w:rStyle w:val="Hyperlink"/>
            <w:rFonts w:cs="Arial"/>
            <w:b/>
            <w:bCs/>
            <w:noProof/>
            <w:szCs w:val="24"/>
          </w:rPr>
          <w:t>Figure 8:</w:t>
        </w:r>
        <w:r w:rsidR="009F2ABD" w:rsidRPr="00F81097">
          <w:rPr>
            <w:rStyle w:val="Hyperlink"/>
            <w:rFonts w:cs="Arial"/>
            <w:noProof/>
            <w:szCs w:val="24"/>
          </w:rPr>
          <w:t xml:space="preserve"> </w:t>
        </w:r>
        <w:r w:rsidR="009F2ABD" w:rsidRPr="00F81097">
          <w:rPr>
            <w:rStyle w:val="Hyperlink"/>
            <w:rFonts w:cs="Arial"/>
            <w:b/>
            <w:bCs/>
            <w:noProof/>
            <w:szCs w:val="24"/>
          </w:rPr>
          <w:t xml:space="preserve">Frontal activity change from exploitation to exploration. A) </w:t>
        </w:r>
        <w:r w:rsidR="009F2ABD" w:rsidRPr="00F81097">
          <w:rPr>
            <w:rStyle w:val="Hyperlink"/>
            <w:rFonts w:cs="Arial"/>
            <w:noProof/>
            <w:szCs w:val="24"/>
          </w:rPr>
          <w:t xml:space="preserve">An illustrative trial consisting of a sequence of pokes, with emphasis on the first unrewarded poke after the last rewarded poke (brown) and the last unrewarded poke (green). </w:t>
        </w:r>
        <w:r w:rsidR="009F2ABD" w:rsidRPr="00F81097">
          <w:rPr>
            <w:rStyle w:val="Hyperlink"/>
            <w:rFonts w:cs="Arial"/>
            <w:b/>
            <w:bCs/>
            <w:noProof/>
            <w:szCs w:val="24"/>
          </w:rPr>
          <w:t>B)</w:t>
        </w:r>
        <w:r w:rsidR="009F2ABD" w:rsidRPr="00F81097">
          <w:rPr>
            <w:rStyle w:val="Hyperlink"/>
            <w:rFonts w:cs="Arial"/>
            <w:noProof/>
            <w:szCs w:val="24"/>
          </w:rPr>
          <w:t xml:space="preserve"> Distinct activation patterns in grand averaged AVREC for the first unrewarded poke after the last rewarded poke (brown) and the last unrewarded poke (green). From the grand AVREC data (B), two distinct time intervals (epochs) were identified for RMS computation: the early phase (0 – 100 ms, yellow), and the late phase (100 – 500 ms, light pink). </w:t>
        </w:r>
        <w:r w:rsidR="009F2ABD" w:rsidRPr="00F81097">
          <w:rPr>
            <w:rStyle w:val="Hyperlink"/>
            <w:rFonts w:cs="Arial"/>
            <w:b/>
            <w:bCs/>
            <w:noProof/>
            <w:szCs w:val="24"/>
          </w:rPr>
          <w:t>C)</w:t>
        </w:r>
        <w:r w:rsidR="009F2ABD" w:rsidRPr="00F81097">
          <w:rPr>
            <w:rStyle w:val="Hyperlink"/>
            <w:rFonts w:cs="Arial"/>
            <w:noProof/>
            <w:szCs w:val="24"/>
          </w:rPr>
          <w:t xml:space="preserve"> The AVREC – RMS Z scores for unrewarded pokes between the last rewarded poke and the last poke (n) before the animal disengages from the current spout are shown (here, a scenario of 7 consecutive unrewarded pokes is depicted, where n-7 is the first unrewarded poke after the last rewarded poke (brown) and n represents the last unrewarded poke (green)). One-way ANOVA with Bonferroni correction was applied to detect differences between the pokes (* p &lt; 0.05, ** p &lt; 0.01, *** p &lt; 0.001).</w:t>
        </w:r>
        <w:r w:rsidR="009F2ABD" w:rsidRPr="00F81097">
          <w:rPr>
            <w:noProof/>
            <w:webHidden/>
            <w:szCs w:val="24"/>
          </w:rPr>
          <w:tab/>
        </w:r>
        <w:r w:rsidR="009F2ABD" w:rsidRPr="00F81097">
          <w:rPr>
            <w:noProof/>
            <w:webHidden/>
            <w:szCs w:val="24"/>
          </w:rPr>
          <w:fldChar w:fldCharType="begin"/>
        </w:r>
        <w:r w:rsidR="009F2ABD" w:rsidRPr="00F81097">
          <w:rPr>
            <w:noProof/>
            <w:webHidden/>
            <w:szCs w:val="24"/>
          </w:rPr>
          <w:instrText xml:space="preserve"> PAGEREF _Toc157095408 \h </w:instrText>
        </w:r>
        <w:r w:rsidR="009F2ABD" w:rsidRPr="00F81097">
          <w:rPr>
            <w:noProof/>
            <w:webHidden/>
            <w:szCs w:val="24"/>
          </w:rPr>
        </w:r>
        <w:r w:rsidR="009F2ABD" w:rsidRPr="00F81097">
          <w:rPr>
            <w:noProof/>
            <w:webHidden/>
            <w:szCs w:val="24"/>
          </w:rPr>
          <w:fldChar w:fldCharType="separate"/>
        </w:r>
        <w:r w:rsidR="009F2ABD" w:rsidRPr="00F81097">
          <w:rPr>
            <w:noProof/>
            <w:webHidden/>
            <w:szCs w:val="24"/>
          </w:rPr>
          <w:t>32</w:t>
        </w:r>
        <w:r w:rsidR="009F2ABD" w:rsidRPr="00F81097">
          <w:rPr>
            <w:noProof/>
            <w:webHidden/>
            <w:szCs w:val="24"/>
          </w:rPr>
          <w:fldChar w:fldCharType="end"/>
        </w:r>
      </w:hyperlink>
    </w:p>
    <w:p w14:paraId="54EFD4AD" w14:textId="20338E93" w:rsidR="009F2ABD" w:rsidRPr="00F81097" w:rsidRDefault="00000000" w:rsidP="00F81097">
      <w:pPr>
        <w:pStyle w:val="TableofFigures"/>
        <w:tabs>
          <w:tab w:val="right" w:leader="dot" w:pos="9062"/>
        </w:tabs>
        <w:rPr>
          <w:noProof/>
          <w:szCs w:val="24"/>
        </w:rPr>
      </w:pPr>
      <w:hyperlink w:anchor="_Toc157095409" w:history="1">
        <w:r w:rsidR="009F2ABD" w:rsidRPr="00F81097">
          <w:rPr>
            <w:rStyle w:val="Hyperlink"/>
            <w:rFonts w:cs="Arial"/>
            <w:b/>
            <w:bCs/>
            <w:noProof/>
            <w:szCs w:val="24"/>
          </w:rPr>
          <w:t>Figure 9:</w:t>
        </w:r>
        <w:r w:rsidR="009F2ABD" w:rsidRPr="00F81097">
          <w:rPr>
            <w:rStyle w:val="Hyperlink"/>
            <w:rFonts w:cs="Arial"/>
            <w:noProof/>
            <w:szCs w:val="24"/>
          </w:rPr>
          <w:t xml:space="preserve"> </w:t>
        </w:r>
        <w:r w:rsidR="009F2ABD" w:rsidRPr="00F81097">
          <w:rPr>
            <w:rStyle w:val="Hyperlink"/>
            <w:rFonts w:cs="Arial"/>
            <w:b/>
            <w:bCs/>
            <w:noProof/>
            <w:szCs w:val="24"/>
          </w:rPr>
          <w:t>Sample histology image of the frontal field A (FrA).</w:t>
        </w:r>
        <w:r w:rsidR="009F2ABD" w:rsidRPr="00F81097">
          <w:rPr>
            <w:rStyle w:val="Hyperlink"/>
            <w:rFonts w:cs="Arial"/>
            <w:noProof/>
            <w:szCs w:val="24"/>
          </w:rPr>
          <w:t xml:space="preserve"> Sample histology image from Frontal field A (FrA), taken 4.85 mm anterior to the Bregma. The electrode track is evident at 1.5 mm lateral to the Bregma, reaching a cortical depth of approximately 1.29 mm.</w:t>
        </w:r>
        <w:r w:rsidR="009F2ABD" w:rsidRPr="00F81097">
          <w:rPr>
            <w:noProof/>
            <w:webHidden/>
            <w:szCs w:val="24"/>
          </w:rPr>
          <w:tab/>
        </w:r>
        <w:r w:rsidR="009F2ABD" w:rsidRPr="00F81097">
          <w:rPr>
            <w:noProof/>
            <w:webHidden/>
            <w:szCs w:val="24"/>
          </w:rPr>
          <w:fldChar w:fldCharType="begin"/>
        </w:r>
        <w:r w:rsidR="009F2ABD" w:rsidRPr="00F81097">
          <w:rPr>
            <w:noProof/>
            <w:webHidden/>
            <w:szCs w:val="24"/>
          </w:rPr>
          <w:instrText xml:space="preserve"> PAGEREF _Toc157095409 \h </w:instrText>
        </w:r>
        <w:r w:rsidR="009F2ABD" w:rsidRPr="00F81097">
          <w:rPr>
            <w:noProof/>
            <w:webHidden/>
            <w:szCs w:val="24"/>
          </w:rPr>
        </w:r>
        <w:r w:rsidR="009F2ABD" w:rsidRPr="00F81097">
          <w:rPr>
            <w:noProof/>
            <w:webHidden/>
            <w:szCs w:val="24"/>
          </w:rPr>
          <w:fldChar w:fldCharType="separate"/>
        </w:r>
        <w:r w:rsidR="009F2ABD" w:rsidRPr="00F81097">
          <w:rPr>
            <w:noProof/>
            <w:webHidden/>
            <w:szCs w:val="24"/>
          </w:rPr>
          <w:t>35</w:t>
        </w:r>
        <w:r w:rsidR="009F2ABD" w:rsidRPr="00F81097">
          <w:rPr>
            <w:noProof/>
            <w:webHidden/>
            <w:szCs w:val="24"/>
          </w:rPr>
          <w:fldChar w:fldCharType="end"/>
        </w:r>
      </w:hyperlink>
    </w:p>
    <w:p w14:paraId="0FBECB37" w14:textId="083A96BD" w:rsidR="009F2ABD" w:rsidRPr="00F81097" w:rsidRDefault="00000000" w:rsidP="00F81097">
      <w:pPr>
        <w:pStyle w:val="TableofFigures"/>
        <w:tabs>
          <w:tab w:val="right" w:leader="dot" w:pos="9062"/>
        </w:tabs>
        <w:rPr>
          <w:noProof/>
          <w:szCs w:val="24"/>
        </w:rPr>
      </w:pPr>
      <w:hyperlink w:anchor="_Toc157095410" w:history="1">
        <w:r w:rsidR="009F2ABD" w:rsidRPr="00F81097">
          <w:rPr>
            <w:rStyle w:val="Hyperlink"/>
            <w:rFonts w:cs="Arial"/>
            <w:b/>
            <w:bCs/>
            <w:noProof/>
            <w:szCs w:val="24"/>
          </w:rPr>
          <w:t>Figure 10:</w:t>
        </w:r>
        <w:r w:rsidR="009F2ABD" w:rsidRPr="00F81097">
          <w:rPr>
            <w:rStyle w:val="Hyperlink"/>
            <w:rFonts w:cs="Arial"/>
            <w:noProof/>
            <w:szCs w:val="24"/>
          </w:rPr>
          <w:t xml:space="preserve"> </w:t>
        </w:r>
        <w:r w:rsidR="009F2ABD" w:rsidRPr="00F81097">
          <w:rPr>
            <w:rStyle w:val="Hyperlink"/>
            <w:rFonts w:cs="Arial"/>
            <w:b/>
            <w:bCs/>
            <w:noProof/>
            <w:szCs w:val="24"/>
          </w:rPr>
          <w:t>Layer specific cortical activity in frontal region A (FrA)</w:t>
        </w:r>
        <w:r w:rsidR="009F2ABD" w:rsidRPr="00F81097">
          <w:rPr>
            <w:rStyle w:val="Hyperlink"/>
            <w:rFonts w:cs="Arial"/>
            <w:noProof/>
            <w:szCs w:val="24"/>
          </w:rPr>
          <w:t xml:space="preserve">. </w:t>
        </w:r>
        <w:r w:rsidR="009F2ABD" w:rsidRPr="00F81097">
          <w:rPr>
            <w:rStyle w:val="Hyperlink"/>
            <w:rFonts w:cs="Arial"/>
            <w:b/>
            <w:bCs/>
            <w:noProof/>
            <w:szCs w:val="24"/>
          </w:rPr>
          <w:t>A)</w:t>
        </w:r>
        <w:r w:rsidR="009F2ABD" w:rsidRPr="00F81097">
          <w:rPr>
            <w:rStyle w:val="Hyperlink"/>
            <w:rFonts w:cs="Arial"/>
            <w:noProof/>
            <w:szCs w:val="24"/>
          </w:rPr>
          <w:t xml:space="preserve"> Grand averaged rectified sink activity (n=5) is displayed for all identified cortical layers from the grand CSD profile (Figure 3). Epochs shown span from -1 to +2 seconds from the end of the poke (t = 0), focusing on the first unrewarded poke following the last rewarded poke (illustrated in brown) and the last unrewarded poke (illustrated in green). Two distinct time intervals (epochs) were selected for RMS computation based on the averaged rectified sinks: the early phase (0 – 100 ms, marked in yellow), and the late phase (100 – 500 ms, marked in light pink). </w:t>
        </w:r>
        <w:r w:rsidR="009F2ABD" w:rsidRPr="00F81097">
          <w:rPr>
            <w:rStyle w:val="Hyperlink"/>
            <w:rFonts w:cs="Arial"/>
            <w:b/>
            <w:bCs/>
            <w:noProof/>
            <w:szCs w:val="24"/>
          </w:rPr>
          <w:t>B)</w:t>
        </w:r>
        <w:r w:rsidR="009F2ABD" w:rsidRPr="00F81097">
          <w:rPr>
            <w:rStyle w:val="Hyperlink"/>
            <w:rFonts w:cs="Arial"/>
            <w:noProof/>
            <w:szCs w:val="24"/>
          </w:rPr>
          <w:t xml:space="preserve"> Layer-wise Z scores for the RMS, derived from the average rectified sinks, quantify activity for unrewarded pokes ranging from the last rewarded poke to the last poke before the animal disengages from the current spout. As with Figure 5B, this illustration depicts a sequence of 7 consecutive unrewarded pokes, where n-7 denotes the first unrewarded poke after the last rewarded poke, and n signifies the last unrewarded poke.</w:t>
        </w:r>
        <w:r w:rsidR="009F2ABD" w:rsidRPr="00F81097">
          <w:rPr>
            <w:noProof/>
            <w:webHidden/>
            <w:szCs w:val="24"/>
          </w:rPr>
          <w:tab/>
        </w:r>
        <w:r w:rsidR="009F2ABD" w:rsidRPr="00F81097">
          <w:rPr>
            <w:noProof/>
            <w:webHidden/>
            <w:szCs w:val="24"/>
          </w:rPr>
          <w:fldChar w:fldCharType="begin"/>
        </w:r>
        <w:r w:rsidR="009F2ABD" w:rsidRPr="00F81097">
          <w:rPr>
            <w:noProof/>
            <w:webHidden/>
            <w:szCs w:val="24"/>
          </w:rPr>
          <w:instrText xml:space="preserve"> PAGEREF _Toc157095410 \h </w:instrText>
        </w:r>
        <w:r w:rsidR="009F2ABD" w:rsidRPr="00F81097">
          <w:rPr>
            <w:noProof/>
            <w:webHidden/>
            <w:szCs w:val="24"/>
          </w:rPr>
        </w:r>
        <w:r w:rsidR="009F2ABD" w:rsidRPr="00F81097">
          <w:rPr>
            <w:noProof/>
            <w:webHidden/>
            <w:szCs w:val="24"/>
          </w:rPr>
          <w:fldChar w:fldCharType="separate"/>
        </w:r>
        <w:r w:rsidR="009F2ABD" w:rsidRPr="00F81097">
          <w:rPr>
            <w:noProof/>
            <w:webHidden/>
            <w:szCs w:val="24"/>
          </w:rPr>
          <w:t>36</w:t>
        </w:r>
        <w:r w:rsidR="009F2ABD" w:rsidRPr="00F81097">
          <w:rPr>
            <w:noProof/>
            <w:webHidden/>
            <w:szCs w:val="24"/>
          </w:rPr>
          <w:fldChar w:fldCharType="end"/>
        </w:r>
      </w:hyperlink>
    </w:p>
    <w:p w14:paraId="1D4E04DA" w14:textId="2586B2B5" w:rsidR="00C4232A" w:rsidRPr="00F81097" w:rsidRDefault="009F2ABD" w:rsidP="00F81097">
      <w:pPr>
        <w:spacing w:before="0" w:line="259" w:lineRule="auto"/>
        <w:jc w:val="left"/>
        <w:rPr>
          <w:bCs/>
          <w:szCs w:val="24"/>
        </w:rPr>
      </w:pPr>
      <w:r w:rsidRPr="00F81097">
        <w:rPr>
          <w:bCs/>
          <w:szCs w:val="24"/>
        </w:rPr>
        <w:fldChar w:fldCharType="end"/>
      </w:r>
    </w:p>
    <w:p w14:paraId="1148B891" w14:textId="7632FE2D" w:rsidR="00C4232A" w:rsidRDefault="00C4232A">
      <w:pPr>
        <w:spacing w:before="0" w:line="259" w:lineRule="auto"/>
        <w:jc w:val="left"/>
        <w:rPr>
          <w:rFonts w:eastAsiaTheme="majorEastAsia" w:cstheme="majorBidi"/>
          <w:b/>
          <w:bCs/>
          <w:sz w:val="32"/>
          <w:szCs w:val="36"/>
        </w:rPr>
      </w:pPr>
      <w:r>
        <w:rPr>
          <w:bCs/>
          <w:sz w:val="32"/>
          <w:szCs w:val="36"/>
        </w:rPr>
        <w:br w:type="page"/>
      </w:r>
    </w:p>
    <w:p w14:paraId="00D0554C" w14:textId="4BD6FA2F" w:rsidR="00CE03BC" w:rsidRPr="002969D5" w:rsidRDefault="00B96A4D" w:rsidP="00456F61">
      <w:pPr>
        <w:pStyle w:val="Heading1"/>
        <w:numPr>
          <w:ilvl w:val="0"/>
          <w:numId w:val="0"/>
        </w:numPr>
        <w:ind w:left="432" w:hanging="432"/>
        <w:jc w:val="center"/>
        <w:rPr>
          <w:bCs/>
        </w:rPr>
      </w:pPr>
      <w:bookmarkStart w:id="3" w:name="_Toc157095608"/>
      <w:bookmarkStart w:id="4" w:name="_Toc157095920"/>
      <w:commentRangeStart w:id="5"/>
      <w:r w:rsidRPr="002969D5">
        <w:rPr>
          <w:bCs/>
        </w:rPr>
        <w:lastRenderedPageBreak/>
        <w:t>Abstract</w:t>
      </w:r>
      <w:bookmarkEnd w:id="3"/>
      <w:bookmarkEnd w:id="4"/>
      <w:commentRangeEnd w:id="5"/>
      <w:r w:rsidR="006F7ABA">
        <w:rPr>
          <w:rStyle w:val="CommentReference"/>
          <w:rFonts w:eastAsiaTheme="minorHAnsi" w:cstheme="minorBidi"/>
          <w:b w:val="0"/>
        </w:rPr>
        <w:commentReference w:id="5"/>
      </w:r>
    </w:p>
    <w:p w14:paraId="41347C43" w14:textId="5331850E" w:rsidR="00AA34EA" w:rsidRDefault="00344E26" w:rsidP="00CE03BC">
      <w:r w:rsidRPr="00E40072">
        <w:t xml:space="preserve">This thesis </w:t>
      </w:r>
      <w:r w:rsidR="007C6EE3" w:rsidRPr="00E40072">
        <w:t>investigates</w:t>
      </w:r>
      <w:r w:rsidR="00DB717B" w:rsidRPr="00E40072">
        <w:t xml:space="preserve"> the</w:t>
      </w:r>
      <w:r w:rsidRPr="00E40072">
        <w:t xml:space="preserve"> neural underpinnings of decision-making in uncertain environments, </w:t>
      </w:r>
      <w:r w:rsidR="00124D7F">
        <w:t>using</w:t>
      </w:r>
      <w:r w:rsidRPr="00E40072">
        <w:t xml:space="preserve"> Mongolian gerbils</w:t>
      </w:r>
      <w:r w:rsidR="00124D7F">
        <w:t xml:space="preserve"> as a </w:t>
      </w:r>
      <w:r w:rsidR="00801D64">
        <w:t xml:space="preserve">rodent </w:t>
      </w:r>
      <w:r w:rsidR="00124D7F">
        <w:t>model</w:t>
      </w:r>
      <w:r w:rsidRPr="00E40072">
        <w:t xml:space="preserve">. </w:t>
      </w:r>
      <w:r w:rsidR="004D6033" w:rsidRPr="00E40072">
        <w:t>Specifically, i</w:t>
      </w:r>
      <w:r w:rsidRPr="00E40072">
        <w:t xml:space="preserve">t </w:t>
      </w:r>
      <w:r w:rsidR="00C40FBF" w:rsidRPr="00E40072">
        <w:t>examines</w:t>
      </w:r>
      <w:r w:rsidRPr="00E40072">
        <w:t xml:space="preserve"> the role of the anterior frontal cortex—a key region in human decision-making—in managing attentional resources during </w:t>
      </w:r>
      <w:r w:rsidR="00027640" w:rsidRPr="00E40072">
        <w:t>an</w:t>
      </w:r>
      <w:r w:rsidRPr="00E40072">
        <w:t xml:space="preserve"> exploration-exploitation dilemma. </w:t>
      </w:r>
      <w:r w:rsidR="00206DAC">
        <w:t>The study employed a probabilistic foraging task alongside chronic laminar recordings in gerbil</w:t>
      </w:r>
      <w:r w:rsidR="00D71FC9">
        <w:t>’s</w:t>
      </w:r>
      <w:r w:rsidR="00206DAC">
        <w:t xml:space="preserve"> frontal region A (FrA). </w:t>
      </w:r>
      <w:r w:rsidR="00AA34EA">
        <w:t xml:space="preserve">This approach allowed an in-depth study of the </w:t>
      </w:r>
      <w:proofErr w:type="spellStart"/>
      <w:r w:rsidR="00AA34EA">
        <w:t>FrA's</w:t>
      </w:r>
      <w:proofErr w:type="spellEnd"/>
      <w:r w:rsidR="00AA34EA">
        <w:t xml:space="preserve"> mesoscale activity as the gerbils made decisions in environments simulating real-world uncertainties.</w:t>
      </w:r>
    </w:p>
    <w:p w14:paraId="661B03C2" w14:textId="3C798180" w:rsidR="001F20AE" w:rsidRDefault="00C746D3" w:rsidP="00CE03BC">
      <w:r w:rsidRPr="00CE03BC">
        <w:rPr>
          <w:lang w:val="en-US"/>
        </w:rPr>
        <w:t>Our findings reveal</w:t>
      </w:r>
      <w:r w:rsidRPr="00E40072">
        <w:rPr>
          <w:lang w:val="en-US"/>
        </w:rPr>
        <w:t>ed</w:t>
      </w:r>
      <w:r w:rsidRPr="00CE03BC">
        <w:rPr>
          <w:lang w:val="en-US"/>
        </w:rPr>
        <w:t xml:space="preserve"> that gerbils engage in sophisticated, inference-based decision-making strategies rather than following rigid foraging rules.</w:t>
      </w:r>
      <w:r w:rsidRPr="00E40072">
        <w:rPr>
          <w:lang w:val="en-US"/>
        </w:rPr>
        <w:t xml:space="preserve"> </w:t>
      </w:r>
      <w:r w:rsidR="00703CBF" w:rsidRPr="00E40072">
        <w:t>C</w:t>
      </w:r>
      <w:r w:rsidR="004203C8" w:rsidRPr="00E40072">
        <w:t xml:space="preserve">urrent Source Density (CSD) profiles within the </w:t>
      </w:r>
      <w:r w:rsidR="007257C7" w:rsidRPr="00E40072">
        <w:t>FrA</w:t>
      </w:r>
      <w:r w:rsidR="004203C8" w:rsidRPr="00E40072">
        <w:t xml:space="preserve"> indicated a complex cognitive integration of past experiences with immediate action-outcome assessments, </w:t>
      </w:r>
      <w:r w:rsidR="00D7280B" w:rsidRPr="00E40072">
        <w:t>through encoding o</w:t>
      </w:r>
      <w:r w:rsidR="008B3932" w:rsidRPr="00E40072">
        <w:t>f</w:t>
      </w:r>
      <w:r w:rsidR="004203C8" w:rsidRPr="00E40072">
        <w:t xml:space="preserve"> reward anticipation and evaluation. </w:t>
      </w:r>
      <w:r w:rsidR="00BE5394" w:rsidRPr="00E40072">
        <w:t xml:space="preserve">Importantly, an increase in pre-decisional neural activity in the FrA, specifically observed just before the animals decide to explore, underscores its role in </w:t>
      </w:r>
      <w:r w:rsidR="00817601" w:rsidRPr="00E40072">
        <w:t>exploratory behaviour</w:t>
      </w:r>
      <w:r w:rsidR="00143EB9" w:rsidRPr="00E40072">
        <w:t xml:space="preserve">. </w:t>
      </w:r>
      <w:r w:rsidR="00C6737A" w:rsidRPr="00E40072">
        <w:t xml:space="preserve">Additionally, layer-specific analysis in the FrA </w:t>
      </w:r>
      <w:r w:rsidR="00707551" w:rsidRPr="00E40072">
        <w:t>showed</w:t>
      </w:r>
      <w:r w:rsidR="00C6737A" w:rsidRPr="00E40072">
        <w:t xml:space="preserve"> enhanced engagement of supragranular layers during the crucial transition from exploitation to exploration, </w:t>
      </w:r>
      <w:r w:rsidR="009669E0" w:rsidRPr="00E40072">
        <w:t>hinting at</w:t>
      </w:r>
      <w:r w:rsidR="00C6737A" w:rsidRPr="00E40072">
        <w:t xml:space="preserve"> a layer-dependent mechanism </w:t>
      </w:r>
      <w:r w:rsidR="007B4562" w:rsidRPr="00E40072">
        <w:t>within FrA that enables</w:t>
      </w:r>
      <w:r w:rsidR="00C6737A" w:rsidRPr="00E40072">
        <w:t xml:space="preserve"> adapting </w:t>
      </w:r>
      <w:r w:rsidR="005A5FF5" w:rsidRPr="00E40072">
        <w:t xml:space="preserve">adequate </w:t>
      </w:r>
      <w:r w:rsidR="00C6737A" w:rsidRPr="00E40072">
        <w:t>foraging strategies.</w:t>
      </w:r>
      <w:r w:rsidR="002076CD" w:rsidRPr="00E40072">
        <w:t xml:space="preserve"> </w:t>
      </w:r>
      <w:r w:rsidR="005C051B" w:rsidRPr="00E40072">
        <w:t>Overall, t</w:t>
      </w:r>
      <w:r w:rsidR="001F20AE" w:rsidRPr="00E40072">
        <w:t xml:space="preserve">hese results </w:t>
      </w:r>
      <w:r w:rsidR="00696DEE" w:rsidRPr="00CE03BC">
        <w:rPr>
          <w:lang w:val="en-US"/>
        </w:rPr>
        <w:t xml:space="preserve">contribute </w:t>
      </w:r>
      <w:r w:rsidR="00696DEE" w:rsidRPr="00E40072">
        <w:rPr>
          <w:lang w:val="en-US"/>
        </w:rPr>
        <w:t xml:space="preserve">to </w:t>
      </w:r>
      <w:r w:rsidR="001F20AE" w:rsidRPr="00E40072">
        <w:t xml:space="preserve">our understanding of decision-making in uncertain environments, </w:t>
      </w:r>
      <w:r w:rsidR="00C87806" w:rsidRPr="00CE03BC">
        <w:rPr>
          <w:lang w:val="en-US"/>
        </w:rPr>
        <w:t xml:space="preserve">emphasizing </w:t>
      </w:r>
      <w:r w:rsidR="001F20AE" w:rsidRPr="00E40072">
        <w:t xml:space="preserve">the rodent anterior frontal cortex's role in attentional resource management for </w:t>
      </w:r>
      <w:r w:rsidR="00FC3DB9" w:rsidRPr="00E40072">
        <w:t>adaptive decision making</w:t>
      </w:r>
      <w:r w:rsidR="001F20AE" w:rsidRPr="00E40072">
        <w:t>.</w:t>
      </w:r>
    </w:p>
    <w:p w14:paraId="4BCA5FCD" w14:textId="3ECB1043" w:rsidR="00541616" w:rsidRPr="006312DB" w:rsidDel="006312DB" w:rsidRDefault="007D696E" w:rsidP="00CE03BC">
      <w:pPr>
        <w:rPr>
          <w:del w:id="6" w:author="Vishal Kannan" w:date="2024-02-01T11:03:00Z"/>
        </w:rPr>
      </w:pPr>
      <w:r w:rsidRPr="007D696E">
        <w:t xml:space="preserve">Exploring these neural mechanisms within the exploration-exploitation dilemma—a </w:t>
      </w:r>
      <w:r>
        <w:t>critical</w:t>
      </w:r>
      <w:r w:rsidRPr="007D696E">
        <w:t xml:space="preserve"> aspect of cognitive functioning in uncertain environments—</w:t>
      </w:r>
      <w:r w:rsidR="006312DB">
        <w:t xml:space="preserve"> not only </w:t>
      </w:r>
      <w:r w:rsidRPr="007D696E">
        <w:t xml:space="preserve">enriches our understanding of decision-making in rodents </w:t>
      </w:r>
      <w:r w:rsidR="006312DB">
        <w:t>but also</w:t>
      </w:r>
      <w:r w:rsidRPr="007D696E">
        <w:t xml:space="preserve"> serves as a crucial model for investigating analogous processes in more complex beings, including humans. Such insights have the potential to inspire new approaches for treating decision-making disorders and enhancing cognitive adaptability across a spectrum of neurological and psychiatric </w:t>
      </w:r>
      <w:proofErr w:type="spellStart"/>
      <w:r w:rsidRPr="007D696E">
        <w:t>conditions.</w:t>
      </w:r>
    </w:p>
    <w:p w14:paraId="36CF1D50" w14:textId="5C74F2B4" w:rsidR="008D0FF5" w:rsidRPr="00E40072" w:rsidRDefault="009475E1" w:rsidP="008D0FF5">
      <w:r w:rsidRPr="00E40072">
        <w:t>Keywords</w:t>
      </w:r>
      <w:proofErr w:type="spellEnd"/>
      <w:r w:rsidRPr="00E40072">
        <w:t>: Decision-</w:t>
      </w:r>
      <w:r w:rsidR="00187409" w:rsidRPr="00E40072">
        <w:t>m</w:t>
      </w:r>
      <w:r w:rsidRPr="00E40072">
        <w:t xml:space="preserve">aking, </w:t>
      </w:r>
      <w:r w:rsidR="00EE6B56" w:rsidRPr="00E40072">
        <w:t>e</w:t>
      </w:r>
      <w:r w:rsidR="004039C4" w:rsidRPr="00E40072">
        <w:t>xploration-exploitation dilemma</w:t>
      </w:r>
      <w:r w:rsidRPr="00E40072">
        <w:t xml:space="preserve">, Mongolian </w:t>
      </w:r>
      <w:r w:rsidR="009A5692" w:rsidRPr="00E40072">
        <w:t>g</w:t>
      </w:r>
      <w:r w:rsidRPr="00E40072">
        <w:t xml:space="preserve">erbils, </w:t>
      </w:r>
      <w:r w:rsidR="00EE6B56" w:rsidRPr="00E40072">
        <w:t>p</w:t>
      </w:r>
      <w:r w:rsidR="00286585" w:rsidRPr="00E40072">
        <w:t xml:space="preserve">robabilistic </w:t>
      </w:r>
      <w:r w:rsidR="00EE6B56" w:rsidRPr="00E40072">
        <w:t>f</w:t>
      </w:r>
      <w:r w:rsidR="00286585" w:rsidRPr="00E40072">
        <w:t xml:space="preserve">oraging, </w:t>
      </w:r>
      <w:r w:rsidR="00EE6B56" w:rsidRPr="00E40072">
        <w:t>f</w:t>
      </w:r>
      <w:r w:rsidRPr="00E40072">
        <w:t xml:space="preserve">rontal </w:t>
      </w:r>
      <w:r w:rsidR="00EE6B56" w:rsidRPr="00E40072">
        <w:t>r</w:t>
      </w:r>
      <w:r w:rsidRPr="00E40072">
        <w:t>egion A,</w:t>
      </w:r>
      <w:r w:rsidR="00286585" w:rsidRPr="00E40072">
        <w:t xml:space="preserve"> </w:t>
      </w:r>
      <w:r w:rsidR="00EE6B56" w:rsidRPr="00E40072">
        <w:t>c</w:t>
      </w:r>
      <w:r w:rsidR="009B5BD7" w:rsidRPr="00E40072">
        <w:t xml:space="preserve">hronic </w:t>
      </w:r>
      <w:r w:rsidR="00EE6B56" w:rsidRPr="00E40072">
        <w:t>l</w:t>
      </w:r>
      <w:r w:rsidR="009B5BD7" w:rsidRPr="00E40072">
        <w:t xml:space="preserve">aminar </w:t>
      </w:r>
      <w:r w:rsidR="00EE6B56" w:rsidRPr="00E40072">
        <w:t>r</w:t>
      </w:r>
      <w:r w:rsidR="009B5BD7" w:rsidRPr="00E40072">
        <w:t>ecordings</w:t>
      </w:r>
      <w:r w:rsidRPr="00E40072">
        <w:t>.</w:t>
      </w:r>
    </w:p>
    <w:p w14:paraId="612E96F8" w14:textId="77777777" w:rsidR="00B96A4D" w:rsidRPr="00E40072" w:rsidRDefault="00B96A4D">
      <w:pPr>
        <w:spacing w:before="0" w:line="259" w:lineRule="auto"/>
        <w:jc w:val="left"/>
      </w:pPr>
      <w:r w:rsidRPr="00E40072">
        <w:br w:type="page"/>
      </w:r>
    </w:p>
    <w:p w14:paraId="318823D3" w14:textId="77777777" w:rsidR="007C1393" w:rsidRDefault="007C1393" w:rsidP="007C1393">
      <w:pPr>
        <w:spacing w:before="0" w:line="259" w:lineRule="auto"/>
        <w:jc w:val="center"/>
        <w:rPr>
          <w:b/>
          <w:sz w:val="48"/>
          <w:szCs w:val="46"/>
        </w:rPr>
      </w:pPr>
      <w:bookmarkStart w:id="7" w:name="_Toc157095609"/>
      <w:bookmarkStart w:id="8" w:name="_Toc157095921"/>
    </w:p>
    <w:p w14:paraId="14F1BC0C" w14:textId="77777777" w:rsidR="007C1393" w:rsidRDefault="007C1393" w:rsidP="007C1393">
      <w:pPr>
        <w:spacing w:before="0" w:line="259" w:lineRule="auto"/>
        <w:jc w:val="center"/>
        <w:rPr>
          <w:b/>
          <w:sz w:val="48"/>
          <w:szCs w:val="46"/>
        </w:rPr>
      </w:pPr>
    </w:p>
    <w:p w14:paraId="439CA20D" w14:textId="77777777" w:rsidR="007C1393" w:rsidRDefault="007C1393" w:rsidP="007C1393">
      <w:pPr>
        <w:spacing w:before="0" w:line="259" w:lineRule="auto"/>
        <w:jc w:val="center"/>
        <w:rPr>
          <w:b/>
          <w:sz w:val="48"/>
          <w:szCs w:val="46"/>
        </w:rPr>
      </w:pPr>
    </w:p>
    <w:p w14:paraId="382C21D3" w14:textId="77777777" w:rsidR="007C1393" w:rsidRDefault="007C1393" w:rsidP="007C1393">
      <w:pPr>
        <w:spacing w:before="0" w:line="259" w:lineRule="auto"/>
        <w:jc w:val="center"/>
        <w:rPr>
          <w:b/>
          <w:sz w:val="48"/>
          <w:szCs w:val="46"/>
        </w:rPr>
      </w:pPr>
    </w:p>
    <w:p w14:paraId="5F235696" w14:textId="77777777" w:rsidR="007C1393" w:rsidRDefault="007C1393" w:rsidP="007C1393">
      <w:pPr>
        <w:spacing w:before="0" w:line="259" w:lineRule="auto"/>
        <w:jc w:val="center"/>
        <w:rPr>
          <w:b/>
          <w:sz w:val="48"/>
          <w:szCs w:val="46"/>
        </w:rPr>
      </w:pPr>
    </w:p>
    <w:p w14:paraId="2AA34188" w14:textId="77777777" w:rsidR="007C1393" w:rsidRDefault="007C1393" w:rsidP="007C1393">
      <w:pPr>
        <w:spacing w:before="0" w:line="259" w:lineRule="auto"/>
        <w:jc w:val="center"/>
        <w:rPr>
          <w:b/>
          <w:sz w:val="48"/>
          <w:szCs w:val="46"/>
        </w:rPr>
      </w:pPr>
    </w:p>
    <w:p w14:paraId="6452435A" w14:textId="77777777" w:rsidR="007C1393" w:rsidRDefault="007C1393" w:rsidP="007C1393">
      <w:pPr>
        <w:spacing w:before="0" w:line="259" w:lineRule="auto"/>
        <w:jc w:val="center"/>
        <w:rPr>
          <w:b/>
          <w:sz w:val="48"/>
          <w:szCs w:val="46"/>
        </w:rPr>
      </w:pPr>
    </w:p>
    <w:p w14:paraId="5B335F0B" w14:textId="77777777" w:rsidR="007C1393" w:rsidRDefault="007C1393" w:rsidP="007C1393">
      <w:pPr>
        <w:spacing w:before="0" w:line="259" w:lineRule="auto"/>
        <w:jc w:val="center"/>
        <w:rPr>
          <w:b/>
          <w:sz w:val="48"/>
          <w:szCs w:val="46"/>
        </w:rPr>
      </w:pPr>
    </w:p>
    <w:p w14:paraId="7F0BA5B0" w14:textId="77777777" w:rsidR="007C1393" w:rsidRDefault="007C1393" w:rsidP="007C1393">
      <w:pPr>
        <w:spacing w:before="0" w:line="259" w:lineRule="auto"/>
        <w:jc w:val="center"/>
        <w:rPr>
          <w:b/>
          <w:sz w:val="48"/>
          <w:szCs w:val="46"/>
        </w:rPr>
      </w:pPr>
    </w:p>
    <w:p w14:paraId="422BEC55" w14:textId="5CD1FE0A" w:rsidR="00FA1081" w:rsidRPr="00FA1081" w:rsidRDefault="00FA1081" w:rsidP="007C1393">
      <w:pPr>
        <w:spacing w:before="0" w:line="259" w:lineRule="auto"/>
        <w:ind w:left="-1417" w:right="-142"/>
        <w:jc w:val="center"/>
        <w:rPr>
          <w:rFonts w:eastAsiaTheme="majorEastAsia" w:cstheme="majorBidi"/>
          <w:b/>
          <w:sz w:val="28"/>
          <w:szCs w:val="32"/>
        </w:rPr>
      </w:pPr>
      <w:r w:rsidRPr="007C1393">
        <w:rPr>
          <w:b/>
          <w:sz w:val="48"/>
          <w:szCs w:val="46"/>
        </w:rPr>
        <w:t>INTRODUCTION</w:t>
      </w:r>
      <w:r w:rsidRPr="00FA1081">
        <w:rPr>
          <w:b/>
        </w:rPr>
        <w:br w:type="page"/>
      </w:r>
    </w:p>
    <w:p w14:paraId="05E48897" w14:textId="2A600EFE" w:rsidR="000208A6" w:rsidRPr="00313DE8" w:rsidRDefault="00B734BB" w:rsidP="009C267B">
      <w:pPr>
        <w:pStyle w:val="Heading1"/>
        <w:rPr>
          <w:bCs/>
        </w:rPr>
      </w:pPr>
      <w:commentRangeStart w:id="9"/>
      <w:r w:rsidRPr="00313DE8">
        <w:rPr>
          <w:bCs/>
        </w:rPr>
        <w:lastRenderedPageBreak/>
        <w:t>Introduction</w:t>
      </w:r>
      <w:bookmarkEnd w:id="7"/>
      <w:bookmarkEnd w:id="8"/>
      <w:commentRangeEnd w:id="9"/>
      <w:r w:rsidR="003033C2">
        <w:rPr>
          <w:rStyle w:val="CommentReference"/>
          <w:rFonts w:eastAsiaTheme="minorHAnsi" w:cstheme="minorBidi"/>
          <w:b w:val="0"/>
        </w:rPr>
        <w:commentReference w:id="9"/>
      </w:r>
    </w:p>
    <w:p w14:paraId="2257BA99" w14:textId="3656C603" w:rsidR="0096196B" w:rsidRPr="00E40072" w:rsidRDefault="000208A6" w:rsidP="0096196B">
      <w:pPr>
        <w:rPr>
          <w:rFonts w:cs="Arial"/>
          <w:szCs w:val="24"/>
          <w:lang w:val="en-US"/>
        </w:rPr>
      </w:pPr>
      <w:r w:rsidRPr="00E40072">
        <w:rPr>
          <w:rFonts w:cs="Arial"/>
          <w:szCs w:val="24"/>
          <w:lang w:val="en-US"/>
        </w:rPr>
        <w:t xml:space="preserve">"Should I take the familiar route to work or try a new path today? Should I choose for a new dish in the menu or go for my usual one?" </w:t>
      </w:r>
      <w:r w:rsidR="00862710" w:rsidRPr="00E40072">
        <w:rPr>
          <w:rFonts w:cs="Arial"/>
          <w:szCs w:val="24"/>
        </w:rPr>
        <w:t>Everyday dilemmas like this are an example of decision-making under uncertainty</w:t>
      </w:r>
      <w:r w:rsidRPr="00E40072">
        <w:rPr>
          <w:rFonts w:cs="Arial"/>
          <w:szCs w:val="24"/>
          <w:lang w:val="en-US"/>
        </w:rPr>
        <w:t xml:space="preserve">. In such scenarios, individuals must constantly weigh the known against the unknown, making choices that can range from trivial to life-altering. </w:t>
      </w:r>
      <w:r w:rsidR="00C60307" w:rsidRPr="00E40072">
        <w:rPr>
          <w:rFonts w:cs="Arial"/>
          <w:szCs w:val="24"/>
        </w:rPr>
        <w:t xml:space="preserve">This process becomes more important when the environment is dynamic where one’s </w:t>
      </w:r>
      <w:r w:rsidR="00C60307" w:rsidRPr="00E40072">
        <w:rPr>
          <w:rFonts w:cs="Arial"/>
          <w:szCs w:val="24"/>
          <w:lang w:val="en-US"/>
        </w:rPr>
        <w:t>adaptability and decision-making flexibility become key survival tools</w:t>
      </w:r>
      <w:r w:rsidR="00C60307" w:rsidRPr="00E40072">
        <w:rPr>
          <w:rFonts w:cs="Arial"/>
          <w:szCs w:val="24"/>
        </w:rPr>
        <w:t xml:space="preserve">. </w:t>
      </w:r>
      <w:r w:rsidRPr="00E40072">
        <w:rPr>
          <w:rFonts w:cs="Arial"/>
          <w:szCs w:val="24"/>
          <w:lang w:val="en-US"/>
        </w:rPr>
        <w:t xml:space="preserve">One classic illustration of this is the exploration-exploitation dilemma, which poses a fundamental question: in an uncertain environment, how does one balance the choice between exploiting a known resource and exploring potential new ones? </w:t>
      </w:r>
      <w:r w:rsidR="007E1BFD" w:rsidRPr="00E40072">
        <w:rPr>
          <w:rFonts w:cs="Arial"/>
          <w:szCs w:val="24"/>
          <w:lang w:val="en-US"/>
        </w:rPr>
        <w:t xml:space="preserve">Exploration is a risk-taking behaviour that may come with a cost. However, without exploration, we </w:t>
      </w:r>
      <w:r w:rsidR="000001E7" w:rsidRPr="00E40072">
        <w:rPr>
          <w:rFonts w:cs="Arial"/>
          <w:szCs w:val="24"/>
          <w:lang w:val="en-US"/>
        </w:rPr>
        <w:t>will</w:t>
      </w:r>
      <w:r w:rsidR="007E1BFD" w:rsidRPr="00E40072">
        <w:rPr>
          <w:rFonts w:cs="Arial"/>
          <w:szCs w:val="24"/>
          <w:lang w:val="en-US"/>
        </w:rPr>
        <w:t xml:space="preserve"> perseverate with same strategies and miss the opportunity to find a better option.</w:t>
      </w:r>
      <w:r w:rsidR="006B1CFC" w:rsidRPr="00E40072">
        <w:rPr>
          <w:rFonts w:cs="Arial"/>
          <w:szCs w:val="24"/>
          <w:lang w:val="en-US"/>
        </w:rPr>
        <w:t xml:space="preserve"> </w:t>
      </w:r>
      <w:r w:rsidR="002C5495" w:rsidRPr="00E40072">
        <w:t>From the largest elephants roaming the African savannas to the smallest ants foraging in a rainforest, across a vast spectrum of species, the need to balance exploration and exploitation is a universal aspect of survival.</w:t>
      </w:r>
      <w:r w:rsidR="00964751" w:rsidRPr="00E40072">
        <w:rPr>
          <w:rFonts w:cs="Arial"/>
          <w:szCs w:val="24"/>
        </w:rPr>
        <w:t xml:space="preserve"> </w:t>
      </w:r>
      <w:r w:rsidR="0096196B" w:rsidRPr="00E40072">
        <w:rPr>
          <w:rFonts w:cs="Arial"/>
          <w:szCs w:val="24"/>
          <w:lang w:val="en-US"/>
        </w:rPr>
        <w:t xml:space="preserve">While </w:t>
      </w:r>
      <w:r w:rsidR="007D6195" w:rsidRPr="00E40072">
        <w:rPr>
          <w:rFonts w:cs="Arial"/>
          <w:szCs w:val="24"/>
          <w:lang w:val="en-US"/>
        </w:rPr>
        <w:t xml:space="preserve">this </w:t>
      </w:r>
      <w:r w:rsidR="00535BB9" w:rsidRPr="00E40072">
        <w:rPr>
          <w:rFonts w:cs="Arial"/>
          <w:szCs w:val="24"/>
          <w:lang w:val="en-US"/>
        </w:rPr>
        <w:t>exploratory/risk</w:t>
      </w:r>
      <w:r w:rsidR="000F6271" w:rsidRPr="00E40072">
        <w:rPr>
          <w:rFonts w:cs="Arial"/>
          <w:szCs w:val="24"/>
          <w:lang w:val="en-US"/>
        </w:rPr>
        <w:t>-</w:t>
      </w:r>
      <w:r w:rsidR="00535BB9" w:rsidRPr="00E40072">
        <w:rPr>
          <w:rFonts w:cs="Arial"/>
          <w:szCs w:val="24"/>
          <w:lang w:val="en-US"/>
        </w:rPr>
        <w:t>taking</w:t>
      </w:r>
      <w:r w:rsidR="007D6195" w:rsidRPr="00E40072">
        <w:rPr>
          <w:rFonts w:cs="Arial"/>
          <w:szCs w:val="24"/>
          <w:lang w:val="en-US"/>
        </w:rPr>
        <w:t xml:space="preserve"> behaviour </w:t>
      </w:r>
      <w:r w:rsidR="0096196B" w:rsidRPr="00E40072">
        <w:rPr>
          <w:rFonts w:cs="Arial"/>
          <w:szCs w:val="24"/>
          <w:lang w:val="en-US"/>
        </w:rPr>
        <w:t>have been extensively studied in various species</w:t>
      </w:r>
      <w:r w:rsidR="009F0BF6" w:rsidRPr="00E40072">
        <w:rPr>
          <w:rFonts w:cs="Arial"/>
          <w:szCs w:val="24"/>
          <w:lang w:val="en-US"/>
        </w:rPr>
        <w:t xml:space="preserve"> including the humans</w:t>
      </w:r>
      <w:r w:rsidR="0096196B" w:rsidRPr="00E40072">
        <w:rPr>
          <w:rFonts w:cs="Arial"/>
          <w:szCs w:val="24"/>
          <w:lang w:val="en-US"/>
        </w:rPr>
        <w:t xml:space="preserve">, the neural mechanisms driving such intricate decision-making remain less explored. This thesis aims to address this gap by delving into the neural underpinnings of decision-making in uncertain situations, particularly focusing on the exploration-exploitation dynamics </w:t>
      </w:r>
      <w:r w:rsidR="00CE0961" w:rsidRPr="00E40072">
        <w:t>through the lens of animal behavior</w:t>
      </w:r>
      <w:r w:rsidR="0096196B" w:rsidRPr="00E40072">
        <w:rPr>
          <w:rFonts w:cs="Arial"/>
          <w:szCs w:val="24"/>
          <w:lang w:val="en-US"/>
        </w:rPr>
        <w:t>.</w:t>
      </w:r>
    </w:p>
    <w:p w14:paraId="05A86148" w14:textId="013A4D83" w:rsidR="004867DE" w:rsidRPr="00985BDB" w:rsidRDefault="00945058" w:rsidP="00985BDB">
      <w:pPr>
        <w:pStyle w:val="Heading2"/>
      </w:pPr>
      <w:bookmarkStart w:id="10" w:name="_Toc157095610"/>
      <w:bookmarkStart w:id="11" w:name="_Toc157095922"/>
      <w:r>
        <w:t>F</w:t>
      </w:r>
      <w:r w:rsidRPr="00985BDB">
        <w:t>oraging behaviour and attentional resource allocation in the brain</w:t>
      </w:r>
      <w:bookmarkEnd w:id="10"/>
      <w:bookmarkEnd w:id="11"/>
    </w:p>
    <w:p w14:paraId="763CFE2B" w14:textId="188652AF" w:rsidR="00872866" w:rsidRPr="00E40072" w:rsidRDefault="0005171C">
      <w:r w:rsidRPr="00E40072">
        <w:rPr>
          <w:rFonts w:cs="Arial"/>
          <w:szCs w:val="24"/>
        </w:rPr>
        <w:t xml:space="preserve">Foraging is a fundamental behavior seen in many species, where individuals search for food in their environment. </w:t>
      </w:r>
      <w:r w:rsidR="00B156C4" w:rsidRPr="00E40072">
        <w:rPr>
          <w:rFonts w:cs="Arial"/>
          <w:szCs w:val="24"/>
        </w:rPr>
        <w:t>It</w:t>
      </w:r>
      <w:r w:rsidRPr="00E40072">
        <w:rPr>
          <w:rFonts w:cs="Arial"/>
          <w:szCs w:val="24"/>
        </w:rPr>
        <w:t xml:space="preserve"> inherently involves a critical decision-making process where an individual must choose between staying with a known resource (exploitation) and venturing out in search of potentially better options (exploration). </w:t>
      </w:r>
      <w:r w:rsidR="00DD2921" w:rsidRPr="00E40072">
        <w:rPr>
          <w:rFonts w:cs="Arial"/>
          <w:szCs w:val="24"/>
        </w:rPr>
        <w:t xml:space="preserve">This </w:t>
      </w:r>
      <w:r w:rsidR="00F76CDE" w:rsidRPr="00E40072">
        <w:rPr>
          <w:rFonts w:cs="Arial"/>
          <w:szCs w:val="24"/>
        </w:rPr>
        <w:t>balance</w:t>
      </w:r>
      <w:r w:rsidR="00DD2921" w:rsidRPr="00E40072">
        <w:rPr>
          <w:rFonts w:cs="Arial"/>
          <w:szCs w:val="24"/>
        </w:rPr>
        <w:t>, fundamental in foraging behavior, becomes a complex problem of resource allocation within the brain</w:t>
      </w:r>
      <w:r w:rsidR="00482B00" w:rsidRPr="00E40072">
        <w:t>.</w:t>
      </w:r>
      <w:r w:rsidR="00872866" w:rsidRPr="00E40072">
        <w:t xml:space="preserve"> When an individual is faced with the choice of staying with a known resource or exploring new options, the brain must allocate attention to process information about the current situation, assess potential risks and rewards, and </w:t>
      </w:r>
      <w:r w:rsidR="00A676F4" w:rsidRPr="00E40072">
        <w:t>decide</w:t>
      </w:r>
      <w:r w:rsidR="00872866" w:rsidRPr="00E40072">
        <w:t xml:space="preserve"> based on this evaluation. This process involves dynamic shifts in attentional focus, from assessing the current resource's value to considering the unknown possibilities of unexplored options. The decision-making process thus becomes a cognitive </w:t>
      </w:r>
      <w:r w:rsidR="00872866" w:rsidRPr="00E40072">
        <w:lastRenderedPageBreak/>
        <w:t>balancing act, where the allocation of attentional resources plays a crucial role in optimizing behavior to adapt to changing environmental conditions.</w:t>
      </w:r>
    </w:p>
    <w:p w14:paraId="27A8AA4D" w14:textId="2BC4FE86" w:rsidR="005D7063" w:rsidRPr="00E40072" w:rsidRDefault="00EC3A01">
      <w:pPr>
        <w:rPr>
          <w:rFonts w:cs="Arial"/>
          <w:szCs w:val="24"/>
          <w:lang w:val="en-US"/>
        </w:rPr>
      </w:pPr>
      <w:r w:rsidRPr="00E40072">
        <w:rPr>
          <w:rFonts w:cs="Arial"/>
          <w:szCs w:val="24"/>
          <w:lang w:val="en-US"/>
        </w:rPr>
        <w:t xml:space="preserve">Many studies have focused on </w:t>
      </w:r>
      <w:r w:rsidR="00627092" w:rsidRPr="00E40072">
        <w:rPr>
          <w:rFonts w:cs="Arial"/>
          <w:szCs w:val="24"/>
          <w:lang w:val="en-US"/>
        </w:rPr>
        <w:t xml:space="preserve">understanding the resource allocation in brain during </w:t>
      </w:r>
      <w:r w:rsidR="000027A6" w:rsidRPr="00E40072">
        <w:rPr>
          <w:rFonts w:cs="Arial"/>
          <w:szCs w:val="24"/>
          <w:lang w:val="en-US"/>
        </w:rPr>
        <w:t xml:space="preserve">various cognitive tasks. For instance, </w:t>
      </w:r>
      <w:r w:rsidR="00D77F47" w:rsidRPr="00E40072">
        <w:rPr>
          <w:rFonts w:cs="Arial"/>
          <w:szCs w:val="24"/>
          <w:lang w:val="en-US"/>
        </w:rPr>
        <w:t xml:space="preserve">human </w:t>
      </w:r>
      <w:r w:rsidR="004867DE" w:rsidRPr="00E40072">
        <w:rPr>
          <w:rFonts w:cs="Arial"/>
          <w:szCs w:val="24"/>
          <w:lang w:val="en-US"/>
        </w:rPr>
        <w:t xml:space="preserve">studies on gambling </w:t>
      </w:r>
      <w:sdt>
        <w:sdtPr>
          <w:rPr>
            <w:rFonts w:cs="Arial"/>
            <w:color w:val="000000"/>
            <w:szCs w:val="24"/>
            <w:lang w:val="en-US"/>
          </w:rPr>
          <w:tag w:val="MENDELEY_CITATION_v3_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
          <w:id w:val="-579289134"/>
          <w:placeholder>
            <w:docPart w:val="DefaultPlaceholder_-1854013440"/>
          </w:placeholder>
        </w:sdtPr>
        <w:sdtContent>
          <w:r w:rsidR="006D6D02" w:rsidRPr="006D6D02">
            <w:rPr>
              <w:rFonts w:cs="Arial"/>
              <w:color w:val="000000"/>
              <w:szCs w:val="24"/>
              <w:lang w:val="en-US"/>
            </w:rPr>
            <w:t>(</w:t>
          </w:r>
          <w:proofErr w:type="spellStart"/>
          <w:r w:rsidR="006D6D02" w:rsidRPr="006D6D02">
            <w:rPr>
              <w:rFonts w:cs="Arial"/>
              <w:color w:val="000000"/>
              <w:szCs w:val="24"/>
              <w:lang w:val="en-US"/>
            </w:rPr>
            <w:t>Beharelle</w:t>
          </w:r>
          <w:proofErr w:type="spellEnd"/>
          <w:r w:rsidR="006D6D02" w:rsidRPr="006D6D02">
            <w:rPr>
              <w:rFonts w:cs="Arial"/>
              <w:color w:val="000000"/>
              <w:szCs w:val="24"/>
              <w:lang w:val="en-US"/>
            </w:rPr>
            <w:t xml:space="preserve"> et al., 2015; Daw et al., 2006)</w:t>
          </w:r>
        </w:sdtContent>
      </w:sdt>
      <w:r w:rsidR="004867DE" w:rsidRPr="00E40072">
        <w:rPr>
          <w:rFonts w:cs="Arial"/>
          <w:szCs w:val="24"/>
          <w:lang w:val="en-US"/>
        </w:rPr>
        <w:t xml:space="preserve">, attentional shifts to environmental changes </w:t>
      </w:r>
      <w:sdt>
        <w:sdtPr>
          <w:rPr>
            <w:rFonts w:cs="Arial"/>
            <w:color w:val="000000"/>
            <w:szCs w:val="24"/>
            <w:lang w:val="en-US"/>
          </w:rPr>
          <w:tag w:val="MENDELEY_CITATION_v3_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"/>
          <w:id w:val="78418764"/>
          <w:placeholder>
            <w:docPart w:val="DefaultPlaceholder_-1854013440"/>
          </w:placeholder>
        </w:sdtPr>
        <w:sdtContent>
          <w:r w:rsidR="006D6D02" w:rsidRPr="006D6D02">
            <w:rPr>
              <w:rFonts w:cs="Arial"/>
              <w:color w:val="000000"/>
              <w:szCs w:val="24"/>
              <w:lang w:val="en-US"/>
            </w:rPr>
            <w:t>(</w:t>
          </w:r>
          <w:proofErr w:type="spellStart"/>
          <w:r w:rsidR="006D6D02" w:rsidRPr="006D6D02">
            <w:rPr>
              <w:rFonts w:cs="Arial"/>
              <w:color w:val="000000"/>
              <w:szCs w:val="24"/>
              <w:lang w:val="en-US"/>
            </w:rPr>
            <w:t>Chetverikov</w:t>
          </w:r>
          <w:proofErr w:type="spellEnd"/>
          <w:r w:rsidR="006D6D02" w:rsidRPr="006D6D02">
            <w:rPr>
              <w:rFonts w:cs="Arial"/>
              <w:color w:val="000000"/>
              <w:szCs w:val="24"/>
              <w:lang w:val="en-US"/>
            </w:rPr>
            <w:t xml:space="preserve"> et al., 2017; Muller et al., 1995)</w:t>
          </w:r>
        </w:sdtContent>
      </w:sdt>
      <w:r w:rsidR="000D4FB6" w:rsidRPr="00E40072">
        <w:rPr>
          <w:rFonts w:cs="Arial"/>
          <w:color w:val="000000"/>
          <w:szCs w:val="24"/>
          <w:lang w:val="en-US"/>
        </w:rPr>
        <w:t>,</w:t>
      </w:r>
      <w:r w:rsidR="004867DE" w:rsidRPr="00E40072">
        <w:rPr>
          <w:rFonts w:cs="Arial"/>
          <w:szCs w:val="24"/>
          <w:lang w:val="en-US"/>
        </w:rPr>
        <w:t>and visual search patterns (</w:t>
      </w:r>
      <w:proofErr w:type="spellStart"/>
      <w:sdt>
        <w:sdtPr>
          <w:rPr>
            <w:rFonts w:cs="Arial"/>
            <w:color w:val="000000"/>
            <w:szCs w:val="24"/>
            <w:lang w:val="en-US"/>
          </w:rPr>
          <w:tag w:val="MENDELEY_CITATION_v3_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"/>
          <w:id w:val="-1091319979"/>
          <w:placeholder>
            <w:docPart w:val="DefaultPlaceholder_-1854013440"/>
          </w:placeholder>
        </w:sdtPr>
        <w:sdtContent>
          <w:r w:rsidR="006D6D02" w:rsidRPr="006D6D02">
            <w:rPr>
              <w:rFonts w:cs="Arial"/>
              <w:color w:val="000000"/>
              <w:szCs w:val="24"/>
              <w:lang w:val="en-US"/>
            </w:rPr>
            <w:t>Kristjánsson</w:t>
          </w:r>
          <w:proofErr w:type="spellEnd"/>
          <w:r w:rsidR="006D6D02" w:rsidRPr="006D6D02">
            <w:rPr>
              <w:rFonts w:cs="Arial"/>
              <w:color w:val="000000"/>
              <w:szCs w:val="24"/>
              <w:lang w:val="en-US"/>
            </w:rPr>
            <w:t xml:space="preserve"> et al., 2014; Wolfe et al., 2019)</w:t>
          </w:r>
        </w:sdtContent>
      </w:sdt>
      <w:r w:rsidR="006175AC">
        <w:rPr>
          <w:rFonts w:cs="Arial"/>
          <w:color w:val="000000"/>
          <w:szCs w:val="24"/>
          <w:lang w:val="en-US"/>
        </w:rPr>
        <w:t xml:space="preserve"> </w:t>
      </w:r>
      <w:r w:rsidR="004867DE" w:rsidRPr="00E40072">
        <w:rPr>
          <w:rFonts w:cs="Arial"/>
          <w:szCs w:val="24"/>
          <w:lang w:val="en-US"/>
        </w:rPr>
        <w:t xml:space="preserve">reveal the brain's efficiency in </w:t>
      </w:r>
      <w:r w:rsidR="00AA1455">
        <w:rPr>
          <w:rFonts w:cs="Arial"/>
          <w:szCs w:val="24"/>
          <w:lang w:val="en-US"/>
        </w:rPr>
        <w:t xml:space="preserve">allocating attentional resources by </w:t>
      </w:r>
      <w:r w:rsidR="004867DE" w:rsidRPr="00E40072">
        <w:rPr>
          <w:rFonts w:cs="Arial"/>
          <w:szCs w:val="24"/>
          <w:lang w:val="en-US"/>
        </w:rPr>
        <w:t>adapting to subtle reward changes and environmental shifts, paralleling animal foraging behaviors.</w:t>
      </w:r>
    </w:p>
    <w:p w14:paraId="0C9A06B8" w14:textId="58BB2AF3" w:rsidR="00CE5216" w:rsidRPr="00985BDB" w:rsidRDefault="007D0183" w:rsidP="009C267B">
      <w:pPr>
        <w:pStyle w:val="Heading3"/>
        <w:rPr>
          <w:bCs/>
        </w:rPr>
      </w:pPr>
      <w:bookmarkStart w:id="12" w:name="_Toc157095611"/>
      <w:bookmarkStart w:id="13" w:name="_Toc157095923"/>
      <w:r>
        <w:rPr>
          <w:bCs/>
        </w:rPr>
        <w:t>P</w:t>
      </w:r>
      <w:r w:rsidRPr="00985BDB">
        <w:rPr>
          <w:bCs/>
        </w:rPr>
        <w:t xml:space="preserve">refrontal cortex and exploratory decision-making: </w:t>
      </w:r>
      <w:r w:rsidR="00481043">
        <w:rPr>
          <w:bCs/>
        </w:rPr>
        <w:t>I</w:t>
      </w:r>
      <w:r w:rsidRPr="00985BDB">
        <w:rPr>
          <w:bCs/>
        </w:rPr>
        <w:t>nsights from human and primate studies</w:t>
      </w:r>
      <w:bookmarkEnd w:id="12"/>
      <w:bookmarkEnd w:id="13"/>
    </w:p>
    <w:p w14:paraId="0C0083E8" w14:textId="464A7284" w:rsidR="00C82CF6" w:rsidRPr="00E40072" w:rsidRDefault="002D3C7A" w:rsidP="00CE5216">
      <w:pPr>
        <w:rPr>
          <w:rFonts w:cs="Arial"/>
          <w:szCs w:val="24"/>
        </w:rPr>
      </w:pPr>
      <w:r w:rsidRPr="00E40072">
        <w:rPr>
          <w:rFonts w:cs="Arial"/>
          <w:szCs w:val="24"/>
        </w:rPr>
        <w:t>Numerous studies have established the crucial role of the prefrontal cortex in decision making across species</w:t>
      </w:r>
      <w:sdt>
        <w:sdtPr>
          <w:rPr>
            <w:rFonts w:cs="Arial"/>
            <w:color w:val="000000"/>
            <w:szCs w:val="24"/>
          </w:rPr>
          <w:tag w:val="MENDELEY_CITATION_v3_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"/>
          <w:id w:val="-521782719"/>
          <w:placeholder>
            <w:docPart w:val="DefaultPlaceholder_-1854013440"/>
          </w:placeholder>
        </w:sdtPr>
        <w:sdtContent>
          <w:r w:rsidR="006D6D02" w:rsidRPr="006D6D02">
            <w:rPr>
              <w:rFonts w:cs="Arial"/>
              <w:color w:val="000000"/>
              <w:szCs w:val="24"/>
            </w:rPr>
            <w:t>(Bechara, 2005; Bechara et al., 2003)</w:t>
          </w:r>
        </w:sdtContent>
      </w:sdt>
      <w:r w:rsidRPr="00E40072">
        <w:rPr>
          <w:rFonts w:cs="Arial"/>
          <w:szCs w:val="24"/>
        </w:rPr>
        <w:t xml:space="preserve">. </w:t>
      </w:r>
      <w:r w:rsidR="00C82CF6" w:rsidRPr="00E40072">
        <w:rPr>
          <w:rFonts w:cs="Arial"/>
          <w:szCs w:val="24"/>
        </w:rPr>
        <w:t xml:space="preserve">In humans, the anterior prefrontal cortex (aPFC), particularly the frontopolar cortex (FPC), </w:t>
      </w:r>
      <w:r w:rsidRPr="00E40072">
        <w:rPr>
          <w:rFonts w:cs="Arial"/>
          <w:szCs w:val="24"/>
        </w:rPr>
        <w:t>plays a decisive role</w:t>
      </w:r>
      <w:r w:rsidR="00C82CF6" w:rsidRPr="00E40072">
        <w:rPr>
          <w:rFonts w:cs="Arial"/>
          <w:szCs w:val="24"/>
        </w:rPr>
        <w:t xml:space="preserve"> in decision-making, significantly influencing exploratory resource allocation. Notably, the FPC activates during exploratory decisions in contexts such as gambling, indicating its significant role in choosing to switch to alternative actions </w:t>
      </w:r>
      <w:sdt>
        <w:sdtPr>
          <w:rPr>
            <w:rFonts w:cs="Arial"/>
            <w:color w:val="000000"/>
            <w:szCs w:val="24"/>
          </w:rPr>
          <w:tag w:val="MENDELEY_CITATION_v3_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"/>
          <w:id w:val="270672258"/>
          <w:placeholder>
            <w:docPart w:val="DefaultPlaceholder_-1854013440"/>
          </w:placeholder>
        </w:sdtPr>
        <w:sdtContent>
          <w:r w:rsidR="006D6D02" w:rsidRPr="006D6D02">
            <w:rPr>
              <w:rFonts w:cs="Arial"/>
              <w:color w:val="000000"/>
              <w:szCs w:val="24"/>
            </w:rPr>
            <w:t>(Boorman et al., 2009; Daw et al., 2006)</w:t>
          </w:r>
        </w:sdtContent>
      </w:sdt>
      <w:r w:rsidR="00C82CF6" w:rsidRPr="00E40072">
        <w:rPr>
          <w:rFonts w:cs="Arial"/>
          <w:szCs w:val="24"/>
        </w:rPr>
        <w:t>. Additionally,</w:t>
      </w:r>
      <w:r w:rsidR="00023016" w:rsidRPr="00E40072">
        <w:rPr>
          <w:rFonts w:cs="Arial"/>
          <w:szCs w:val="24"/>
        </w:rPr>
        <w:t xml:space="preserve"> </w:t>
      </w:r>
      <w:r w:rsidR="00B60296" w:rsidRPr="00E40072">
        <w:rPr>
          <w:rFonts w:cs="Arial"/>
          <w:szCs w:val="24"/>
        </w:rPr>
        <w:t>anodal,</w:t>
      </w:r>
      <w:r w:rsidR="00023016" w:rsidRPr="00E40072">
        <w:rPr>
          <w:rFonts w:cs="Arial"/>
          <w:szCs w:val="24"/>
        </w:rPr>
        <w:t xml:space="preserve"> and cathodal</w:t>
      </w:r>
      <w:r w:rsidR="00C82CF6" w:rsidRPr="00E40072">
        <w:rPr>
          <w:rFonts w:cs="Arial"/>
          <w:szCs w:val="24"/>
        </w:rPr>
        <w:t xml:space="preserve"> transcranial direct current stimulation </w:t>
      </w:r>
      <w:r w:rsidR="00023016" w:rsidRPr="00E40072">
        <w:rPr>
          <w:rFonts w:cs="Arial"/>
          <w:szCs w:val="24"/>
        </w:rPr>
        <w:t xml:space="preserve">experiments </w:t>
      </w:r>
      <w:r w:rsidR="00C82CF6" w:rsidRPr="00E40072">
        <w:rPr>
          <w:rFonts w:cs="Arial"/>
          <w:szCs w:val="24"/>
        </w:rPr>
        <w:t xml:space="preserve">involving the FPC have demonstrated </w:t>
      </w:r>
      <w:r w:rsidR="00023016" w:rsidRPr="00E40072">
        <w:rPr>
          <w:rFonts w:cs="Arial"/>
          <w:szCs w:val="24"/>
        </w:rPr>
        <w:t>a direct and polarizing</w:t>
      </w:r>
      <w:r w:rsidR="00C82CF6" w:rsidRPr="00E40072">
        <w:rPr>
          <w:rFonts w:cs="Arial"/>
          <w:szCs w:val="24"/>
        </w:rPr>
        <w:t xml:space="preserve"> impact on exploratory behavior, highlighting </w:t>
      </w:r>
      <w:r w:rsidR="00916624">
        <w:rPr>
          <w:rFonts w:cs="Arial"/>
          <w:szCs w:val="24"/>
        </w:rPr>
        <w:t>its potential</w:t>
      </w:r>
      <w:r w:rsidR="00C82CF6" w:rsidRPr="00E40072">
        <w:rPr>
          <w:rFonts w:cs="Arial"/>
          <w:szCs w:val="24"/>
        </w:rPr>
        <w:t xml:space="preserve"> causative relationship</w:t>
      </w:r>
      <w:r w:rsidR="000F02EC" w:rsidRPr="00E40072">
        <w:rPr>
          <w:rFonts w:cs="Arial"/>
          <w:szCs w:val="24"/>
        </w:rPr>
        <w:t xml:space="preserve"> </w:t>
      </w:r>
      <w:sdt>
        <w:sdtPr>
          <w:rPr>
            <w:rFonts w:cs="Arial"/>
            <w:color w:val="000000"/>
            <w:szCs w:val="24"/>
          </w:rPr>
          <w:tag w:val="MENDELEY_CITATION_v3_eyJjaXRhdGlvbklEIjoiTUVOREVMRVlfQ0lUQVRJT05fNGRmMjUzNmQtNGI0Ni00NTI2LWJjMDAtOWYyNGNiM2NkMjU1IiwicHJvcGVydGllcyI6eyJub3RlSW5kZXgiOjB9LCJpc0VkaXRlZCI6ZmFsc2UsIm1hbnVhbE92ZXJyaWRlIjp7ImlzTWFudWFsbHlPdmVycmlkZGVuIjpmYWxzZSwiY2l0ZXByb2NUZXh0IjoiKEJlaGFyZWxsZSBldCBhbC4sIDIwMTUpIiwibWFudWFsT3ZlcnJpZGVUZXh0IjoiIn0sImNpdGF0aW9uSXRlbXMiOlt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
          <w:id w:val="924301960"/>
          <w:placeholder>
            <w:docPart w:val="DefaultPlaceholder_-1854013440"/>
          </w:placeholder>
        </w:sdtPr>
        <w:sdtContent>
          <w:r w:rsidR="006D6D02" w:rsidRPr="006D6D02">
            <w:rPr>
              <w:rFonts w:cs="Arial"/>
              <w:color w:val="000000"/>
              <w:szCs w:val="24"/>
            </w:rPr>
            <w:t>(</w:t>
          </w:r>
          <w:proofErr w:type="spellStart"/>
          <w:r w:rsidR="006D6D02" w:rsidRPr="006D6D02">
            <w:rPr>
              <w:rFonts w:cs="Arial"/>
              <w:color w:val="000000"/>
              <w:szCs w:val="24"/>
            </w:rPr>
            <w:t>Beharelle</w:t>
          </w:r>
          <w:proofErr w:type="spellEnd"/>
          <w:r w:rsidR="006D6D02" w:rsidRPr="006D6D02">
            <w:rPr>
              <w:rFonts w:cs="Arial"/>
              <w:color w:val="000000"/>
              <w:szCs w:val="24"/>
            </w:rPr>
            <w:t xml:space="preserve"> et al., 2015)</w:t>
          </w:r>
        </w:sdtContent>
      </w:sdt>
      <w:r w:rsidR="000F02EC" w:rsidRPr="00E40072">
        <w:rPr>
          <w:rFonts w:cs="Arial"/>
          <w:szCs w:val="24"/>
        </w:rPr>
        <w:t>.</w:t>
      </w:r>
    </w:p>
    <w:p w14:paraId="0AD12491" w14:textId="7C777377" w:rsidR="00E46402" w:rsidRPr="00E40072" w:rsidRDefault="00AA72AA" w:rsidP="00CE5216">
      <w:pPr>
        <w:rPr>
          <w:rFonts w:cs="Arial"/>
          <w:szCs w:val="24"/>
          <w:lang w:val="en-US"/>
        </w:rPr>
      </w:pPr>
      <w:r w:rsidRPr="00E40072">
        <w:rPr>
          <w:rFonts w:cs="Arial"/>
          <w:szCs w:val="24"/>
        </w:rPr>
        <w:t xml:space="preserve">In </w:t>
      </w:r>
      <w:r w:rsidR="00841DD5" w:rsidRPr="00E40072">
        <w:rPr>
          <w:rFonts w:cs="Arial"/>
          <w:szCs w:val="24"/>
        </w:rPr>
        <w:t xml:space="preserve">non-human </w:t>
      </w:r>
      <w:r w:rsidRPr="00E40072">
        <w:rPr>
          <w:rFonts w:cs="Arial"/>
          <w:szCs w:val="24"/>
        </w:rPr>
        <w:t>primate studies, disruptions</w:t>
      </w:r>
      <w:r w:rsidR="00841DD5" w:rsidRPr="00E40072">
        <w:rPr>
          <w:rFonts w:cs="Arial"/>
          <w:szCs w:val="24"/>
        </w:rPr>
        <w:t xml:space="preserve"> such as lesions</w:t>
      </w:r>
      <w:r w:rsidRPr="00E40072">
        <w:rPr>
          <w:rFonts w:cs="Arial"/>
          <w:szCs w:val="24"/>
        </w:rPr>
        <w:t xml:space="preserve"> in the aPFC have been linked to increased persistence in following task rules, suggesting its crucial role in shifting focus from current tasks to exploring alternative reward</w:t>
      </w:r>
      <w:r w:rsidR="000E490E" w:rsidRPr="00E40072">
        <w:rPr>
          <w:rFonts w:cs="Arial"/>
          <w:szCs w:val="24"/>
        </w:rPr>
        <w:t xml:space="preserve"> sources</w:t>
      </w:r>
      <w:r w:rsidR="005365F5" w:rsidRPr="00E40072">
        <w:rPr>
          <w:rFonts w:cs="Arial"/>
          <w:szCs w:val="24"/>
        </w:rPr>
        <w:t xml:space="preserve"> </w:t>
      </w:r>
      <w:sdt>
        <w:sdtPr>
          <w:rPr>
            <w:rFonts w:cs="Arial"/>
            <w:color w:val="000000"/>
            <w:szCs w:val="24"/>
          </w:rPr>
          <w:tag w:val="MENDELEY_CITATION_v3_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"/>
          <w:id w:val="-439768275"/>
          <w:placeholder>
            <w:docPart w:val="DefaultPlaceholder_-1854013440"/>
          </w:placeholder>
        </w:sdtPr>
        <w:sdtContent>
          <w:r w:rsidR="006D6D02" w:rsidRPr="006D6D02">
            <w:rPr>
              <w:rFonts w:cs="Arial"/>
              <w:color w:val="000000"/>
              <w:szCs w:val="24"/>
            </w:rPr>
            <w:t>(Mansouri et al., 2015)</w:t>
          </w:r>
        </w:sdtContent>
      </w:sdt>
      <w:r w:rsidR="005365F5" w:rsidRPr="00E40072">
        <w:rPr>
          <w:rFonts w:cs="Arial"/>
          <w:szCs w:val="24"/>
        </w:rPr>
        <w:t xml:space="preserve">. </w:t>
      </w:r>
      <w:r w:rsidRPr="00E40072">
        <w:rPr>
          <w:rFonts w:cs="Arial"/>
          <w:szCs w:val="24"/>
        </w:rPr>
        <w:t xml:space="preserve">This distinct </w:t>
      </w:r>
      <w:r w:rsidR="000E490E" w:rsidRPr="00E40072">
        <w:rPr>
          <w:rFonts w:cs="Arial"/>
          <w:szCs w:val="24"/>
        </w:rPr>
        <w:t xml:space="preserve">causative </w:t>
      </w:r>
      <w:r w:rsidRPr="00E40072">
        <w:rPr>
          <w:rFonts w:cs="Arial"/>
          <w:szCs w:val="24"/>
        </w:rPr>
        <w:t>role of the aPFC sets it apart from</w:t>
      </w:r>
      <w:r w:rsidR="000E490E" w:rsidRPr="00E40072">
        <w:rPr>
          <w:rFonts w:cs="Arial"/>
          <w:szCs w:val="24"/>
        </w:rPr>
        <w:t xml:space="preserve"> more posterior regions of the lateral prefrontal cortex, such as</w:t>
      </w:r>
      <w:r w:rsidRPr="00E40072">
        <w:rPr>
          <w:rFonts w:cs="Arial"/>
          <w:szCs w:val="24"/>
        </w:rPr>
        <w:t xml:space="preserve"> the inferior frontal junction area (IFJ), which primarily activates</w:t>
      </w:r>
      <w:r w:rsidR="007D69B4" w:rsidRPr="00E40072">
        <w:rPr>
          <w:rFonts w:cs="Arial"/>
          <w:szCs w:val="24"/>
        </w:rPr>
        <w:t xml:space="preserve"> only</w:t>
      </w:r>
      <w:r w:rsidRPr="00E40072">
        <w:rPr>
          <w:rFonts w:cs="Arial"/>
          <w:szCs w:val="24"/>
        </w:rPr>
        <w:t xml:space="preserve"> </w:t>
      </w:r>
      <w:r w:rsidR="008104EC" w:rsidRPr="00E40072">
        <w:rPr>
          <w:rFonts w:cs="Arial"/>
          <w:szCs w:val="24"/>
        </w:rPr>
        <w:t>when a</w:t>
      </w:r>
      <w:r w:rsidRPr="00E40072">
        <w:rPr>
          <w:rFonts w:cs="Arial"/>
          <w:szCs w:val="24"/>
        </w:rPr>
        <w:t xml:space="preserve"> task </w:t>
      </w:r>
      <w:r w:rsidR="008104EC" w:rsidRPr="00E40072">
        <w:rPr>
          <w:rFonts w:cs="Arial"/>
          <w:szCs w:val="24"/>
        </w:rPr>
        <w:t>switch occurs</w:t>
      </w:r>
      <w:r w:rsidR="008C7E74" w:rsidRPr="00E40072">
        <w:rPr>
          <w:rFonts w:cs="Arial"/>
          <w:szCs w:val="24"/>
        </w:rPr>
        <w:t>.</w:t>
      </w:r>
      <w:r w:rsidR="00EA1E9F" w:rsidRPr="00E40072">
        <w:rPr>
          <w:rFonts w:cs="Arial"/>
          <w:szCs w:val="24"/>
        </w:rPr>
        <w:t xml:space="preserve"> Furthermore, the coactivation of the frontopolar area (FP1) and IFJ observed during exploratory beh</w:t>
      </w:r>
      <w:r w:rsidR="00E77DDF" w:rsidRPr="00E40072">
        <w:rPr>
          <w:rFonts w:cs="Arial"/>
          <w:szCs w:val="24"/>
        </w:rPr>
        <w:t>a</w:t>
      </w:r>
      <w:r w:rsidR="00EA1E9F" w:rsidRPr="00E40072">
        <w:rPr>
          <w:rFonts w:cs="Arial"/>
          <w:szCs w:val="24"/>
        </w:rPr>
        <w:t>viour from functional imaging studies suggests a modulatory role of aPFC on IFJ to achieve exploratory attention shifts</w:t>
      </w:r>
      <w:r w:rsidR="00A9297E" w:rsidRPr="00E40072">
        <w:rPr>
          <w:rFonts w:cs="Arial"/>
          <w:szCs w:val="24"/>
        </w:rPr>
        <w:t xml:space="preserve"> </w:t>
      </w:r>
      <w:sdt>
        <w:sdtPr>
          <w:rPr>
            <w:rFonts w:cs="Arial"/>
            <w:color w:val="000000"/>
            <w:szCs w:val="24"/>
          </w:rPr>
          <w:tag w:val="MENDELEY_CITATION_v3_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"/>
          <w:id w:val="1405883300"/>
          <w:placeholder>
            <w:docPart w:val="DefaultPlaceholder_-1854013440"/>
          </w:placeholder>
        </w:sdtPr>
        <w:sdtContent>
          <w:r w:rsidR="006D6D02" w:rsidRPr="006D6D02">
            <w:rPr>
              <w:rFonts w:cs="Arial"/>
              <w:color w:val="000000"/>
              <w:szCs w:val="24"/>
            </w:rPr>
            <w:t>(</w:t>
          </w:r>
          <w:proofErr w:type="spellStart"/>
          <w:r w:rsidR="006D6D02" w:rsidRPr="006D6D02">
            <w:rPr>
              <w:rFonts w:cs="Arial"/>
              <w:color w:val="000000"/>
              <w:szCs w:val="24"/>
            </w:rPr>
            <w:t>Bludau</w:t>
          </w:r>
          <w:proofErr w:type="spellEnd"/>
          <w:r w:rsidR="006D6D02" w:rsidRPr="006D6D02">
            <w:rPr>
              <w:rFonts w:cs="Arial"/>
              <w:color w:val="000000"/>
              <w:szCs w:val="24"/>
            </w:rPr>
            <w:t xml:space="preserve"> et al., 2014)</w:t>
          </w:r>
        </w:sdtContent>
      </w:sdt>
      <w:r w:rsidR="00A9297E" w:rsidRPr="00E40072">
        <w:rPr>
          <w:rFonts w:cs="Arial"/>
          <w:szCs w:val="24"/>
        </w:rPr>
        <w:t xml:space="preserve">. </w:t>
      </w:r>
      <w:r w:rsidR="00B60296" w:rsidRPr="00E40072">
        <w:rPr>
          <w:rFonts w:cs="Arial"/>
          <w:szCs w:val="24"/>
        </w:rPr>
        <w:t>This functional evidence</w:t>
      </w:r>
      <w:r w:rsidR="00A70537" w:rsidRPr="00E40072">
        <w:rPr>
          <w:rFonts w:cs="Arial"/>
          <w:szCs w:val="24"/>
        </w:rPr>
        <w:t xml:space="preserve"> </w:t>
      </w:r>
      <w:r w:rsidR="00BF63E2" w:rsidRPr="00E40072">
        <w:rPr>
          <w:rFonts w:cs="Arial"/>
          <w:szCs w:val="24"/>
        </w:rPr>
        <w:t>backed by the FP1’s complex dendritic spine system</w:t>
      </w:r>
      <w:r w:rsidR="00661671" w:rsidRPr="00E40072">
        <w:rPr>
          <w:rFonts w:cs="Arial"/>
          <w:szCs w:val="24"/>
        </w:rPr>
        <w:t xml:space="preserve"> (high spine density but low cell body density)</w:t>
      </w:r>
      <w:r w:rsidR="00BF63E2" w:rsidRPr="00E40072">
        <w:rPr>
          <w:rFonts w:cs="Arial"/>
          <w:szCs w:val="24"/>
        </w:rPr>
        <w:t xml:space="preserve"> that offers a</w:t>
      </w:r>
      <w:r w:rsidR="00AE6C2D" w:rsidRPr="00E40072">
        <w:rPr>
          <w:rFonts w:cs="Arial"/>
          <w:szCs w:val="24"/>
        </w:rPr>
        <w:t>n excellent</w:t>
      </w:r>
      <w:r w:rsidR="00BF63E2" w:rsidRPr="00E40072">
        <w:rPr>
          <w:rFonts w:cs="Arial"/>
          <w:szCs w:val="24"/>
        </w:rPr>
        <w:t xml:space="preserve"> architecture f</w:t>
      </w:r>
      <w:r w:rsidR="00A70537" w:rsidRPr="00E40072">
        <w:rPr>
          <w:rFonts w:cs="Arial"/>
          <w:szCs w:val="24"/>
        </w:rPr>
        <w:t>or</w:t>
      </w:r>
      <w:r w:rsidR="00BF63E2" w:rsidRPr="00E40072">
        <w:rPr>
          <w:rFonts w:cs="Arial"/>
          <w:szCs w:val="24"/>
        </w:rPr>
        <w:t xml:space="preserve"> </w:t>
      </w:r>
      <w:r w:rsidR="00A70537" w:rsidRPr="00E40072">
        <w:rPr>
          <w:rFonts w:cs="Arial"/>
          <w:szCs w:val="24"/>
        </w:rPr>
        <w:t>integrating</w:t>
      </w:r>
      <w:r w:rsidR="00BF63E2" w:rsidRPr="00E40072">
        <w:rPr>
          <w:rFonts w:cs="Arial"/>
          <w:szCs w:val="24"/>
        </w:rPr>
        <w:t xml:space="preserve"> </w:t>
      </w:r>
      <w:r w:rsidR="00A70537" w:rsidRPr="00E40072">
        <w:rPr>
          <w:rFonts w:cs="Arial"/>
          <w:szCs w:val="24"/>
        </w:rPr>
        <w:t>different inputs</w:t>
      </w:r>
      <w:r w:rsidR="00E46A03" w:rsidRPr="00E40072">
        <w:rPr>
          <w:rFonts w:cs="Arial"/>
          <w:szCs w:val="24"/>
        </w:rPr>
        <w:t xml:space="preserve"> </w:t>
      </w:r>
      <w:sdt>
        <w:sdtPr>
          <w:rPr>
            <w:rFonts w:cs="Arial"/>
            <w:szCs w:val="24"/>
          </w:rPr>
          <w:tag w:val="MENDELEY_CITATION_v3_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"/>
          <w:id w:val="-191296407"/>
          <w:placeholder>
            <w:docPart w:val="DefaultPlaceholder_-1854013440"/>
          </w:placeholder>
        </w:sdtPr>
        <w:sdtContent>
          <w:r w:rsidR="006D6D02">
            <w:rPr>
              <w:rFonts w:eastAsia="Times New Roman"/>
            </w:rPr>
            <w:t xml:space="preserve">(Jacobs et al., 2001; </w:t>
          </w:r>
          <w:proofErr w:type="spellStart"/>
          <w:r w:rsidR="006D6D02">
            <w:rPr>
              <w:rFonts w:eastAsia="Times New Roman"/>
            </w:rPr>
            <w:t>Ramnani</w:t>
          </w:r>
          <w:proofErr w:type="spellEnd"/>
          <w:r w:rsidR="006D6D02">
            <w:rPr>
              <w:rFonts w:eastAsia="Times New Roman"/>
            </w:rPr>
            <w:t xml:space="preserve"> &amp; Owen, 2004)</w:t>
          </w:r>
        </w:sdtContent>
      </w:sdt>
      <w:r w:rsidR="000008EA" w:rsidRPr="00E40072">
        <w:rPr>
          <w:rFonts w:cs="Arial"/>
          <w:szCs w:val="24"/>
        </w:rPr>
        <w:t xml:space="preserve"> </w:t>
      </w:r>
      <w:r w:rsidR="00A70537" w:rsidRPr="00E40072">
        <w:rPr>
          <w:rFonts w:cs="Arial"/>
          <w:szCs w:val="24"/>
        </w:rPr>
        <w:t>suggests</w:t>
      </w:r>
      <w:r w:rsidR="00BF63E2" w:rsidRPr="00E40072">
        <w:rPr>
          <w:rFonts w:cs="Arial"/>
          <w:szCs w:val="24"/>
        </w:rPr>
        <w:t xml:space="preserve"> </w:t>
      </w:r>
      <w:r w:rsidR="00A70537" w:rsidRPr="00E40072">
        <w:rPr>
          <w:rFonts w:cs="Arial"/>
          <w:szCs w:val="24"/>
        </w:rPr>
        <w:t xml:space="preserve">an underlying neurocognitive circuit </w:t>
      </w:r>
      <w:r w:rsidR="00AE6C2D" w:rsidRPr="00E40072">
        <w:rPr>
          <w:rFonts w:cs="Arial"/>
          <w:szCs w:val="24"/>
        </w:rPr>
        <w:t>suitable</w:t>
      </w:r>
      <w:r w:rsidR="00A910CE" w:rsidRPr="00E40072">
        <w:rPr>
          <w:rFonts w:cs="Arial"/>
          <w:szCs w:val="24"/>
        </w:rPr>
        <w:t xml:space="preserve"> for </w:t>
      </w:r>
      <w:r w:rsidR="00A910CE" w:rsidRPr="00E40072">
        <w:rPr>
          <w:rFonts w:cs="Arial"/>
          <w:szCs w:val="24"/>
          <w:lang w:val="en-US"/>
        </w:rPr>
        <w:t xml:space="preserve">the </w:t>
      </w:r>
      <w:r w:rsidR="00A910CE" w:rsidRPr="00E40072">
        <w:rPr>
          <w:rFonts w:cs="Arial"/>
          <w:szCs w:val="24"/>
          <w:lang w:val="en-US"/>
        </w:rPr>
        <w:lastRenderedPageBreak/>
        <w:t>comparison of current task aspects with novel information required for exploratory decisions</w:t>
      </w:r>
      <w:r w:rsidR="00BE1702" w:rsidRPr="00E40072">
        <w:rPr>
          <w:rFonts w:cs="Arial"/>
          <w:szCs w:val="24"/>
          <w:lang w:val="en-US"/>
        </w:rPr>
        <w:t xml:space="preserve">. </w:t>
      </w:r>
    </w:p>
    <w:p w14:paraId="52A6BB60" w14:textId="0F9F01EB" w:rsidR="006268F1" w:rsidRPr="00985BDB" w:rsidRDefault="006268F1" w:rsidP="00985BDB">
      <w:pPr>
        <w:pStyle w:val="Heading2"/>
      </w:pPr>
      <w:bookmarkStart w:id="14" w:name="_Toc157095612"/>
      <w:bookmarkStart w:id="15" w:name="_Toc157095924"/>
      <w:r w:rsidRPr="00985BDB">
        <w:t>Role of</w:t>
      </w:r>
      <w:r w:rsidR="001451E9" w:rsidRPr="00985BDB">
        <w:t xml:space="preserve"> prefrontal cortex in </w:t>
      </w:r>
      <w:r w:rsidRPr="00985BDB">
        <w:t xml:space="preserve">exploratory behaviour in </w:t>
      </w:r>
      <w:r w:rsidR="001451E9" w:rsidRPr="00985BDB">
        <w:t>rodents</w:t>
      </w:r>
      <w:bookmarkEnd w:id="14"/>
      <w:bookmarkEnd w:id="15"/>
    </w:p>
    <w:p w14:paraId="616F4064" w14:textId="409DB993" w:rsidR="005F3BD3" w:rsidRPr="00E40072" w:rsidRDefault="00630DCF" w:rsidP="006268F1">
      <w:pPr>
        <w:rPr>
          <w:rFonts w:cs="Arial"/>
          <w:szCs w:val="24"/>
        </w:rPr>
      </w:pPr>
      <w:r w:rsidRPr="00E40072">
        <w:rPr>
          <w:rFonts w:cs="Arial"/>
          <w:szCs w:val="24"/>
        </w:rPr>
        <w:t>In rodents, although exploratory behaviours are observed</w:t>
      </w:r>
      <w:r w:rsidR="00E21B09" w:rsidRPr="00E40072">
        <w:rPr>
          <w:rFonts w:cs="Arial"/>
          <w:szCs w:val="24"/>
        </w:rPr>
        <w:t xml:space="preserve"> </w:t>
      </w:r>
      <w:sdt>
        <w:sdtPr>
          <w:rPr>
            <w:rFonts w:cs="Arial"/>
            <w:color w:val="000000"/>
            <w:szCs w:val="24"/>
          </w:rPr>
          <w:tag w:val="MENDELEY_CITATION_v3_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"/>
          <w:id w:val="-1480373956"/>
          <w:placeholder>
            <w:docPart w:val="DefaultPlaceholder_-1854013440"/>
          </w:placeholder>
        </w:sdtPr>
        <w:sdtContent>
          <w:r w:rsidR="006D6D02" w:rsidRPr="006D6D02">
            <w:rPr>
              <w:rFonts w:cs="Arial"/>
              <w:color w:val="000000"/>
              <w:szCs w:val="24"/>
            </w:rPr>
            <w:t>(</w:t>
          </w:r>
          <w:proofErr w:type="spellStart"/>
          <w:r w:rsidR="006D6D02" w:rsidRPr="006D6D02">
            <w:rPr>
              <w:rFonts w:cs="Arial"/>
              <w:color w:val="000000"/>
              <w:szCs w:val="24"/>
            </w:rPr>
            <w:t>Lottem</w:t>
          </w:r>
          <w:proofErr w:type="spellEnd"/>
          <w:r w:rsidR="006D6D02" w:rsidRPr="006D6D02">
            <w:rPr>
              <w:rFonts w:cs="Arial"/>
              <w:color w:val="000000"/>
              <w:szCs w:val="24"/>
            </w:rPr>
            <w:t xml:space="preserve"> et al., 2018; </w:t>
          </w:r>
          <w:proofErr w:type="spellStart"/>
          <w:r w:rsidR="006D6D02" w:rsidRPr="006D6D02">
            <w:rPr>
              <w:rFonts w:cs="Arial"/>
              <w:color w:val="000000"/>
              <w:szCs w:val="24"/>
            </w:rPr>
            <w:t>Vertechi</w:t>
          </w:r>
          <w:proofErr w:type="spellEnd"/>
          <w:r w:rsidR="006D6D02" w:rsidRPr="006D6D02">
            <w:rPr>
              <w:rFonts w:cs="Arial"/>
              <w:color w:val="000000"/>
              <w:szCs w:val="24"/>
            </w:rPr>
            <w:t xml:space="preserve"> et al., 2020)</w:t>
          </w:r>
        </w:sdtContent>
      </w:sdt>
      <w:r w:rsidRPr="00E40072">
        <w:rPr>
          <w:rFonts w:cs="Arial"/>
          <w:szCs w:val="24"/>
        </w:rPr>
        <w:t>, t</w:t>
      </w:r>
      <w:r w:rsidR="005F3BD3" w:rsidRPr="00E40072">
        <w:rPr>
          <w:rFonts w:cs="Arial"/>
          <w:szCs w:val="24"/>
        </w:rPr>
        <w:t xml:space="preserve">he </w:t>
      </w:r>
      <w:r w:rsidRPr="00E40072">
        <w:rPr>
          <w:rFonts w:cs="Arial"/>
          <w:szCs w:val="24"/>
        </w:rPr>
        <w:t xml:space="preserve">specific </w:t>
      </w:r>
      <w:r w:rsidR="005F3BD3" w:rsidRPr="00E40072">
        <w:rPr>
          <w:rFonts w:cs="Arial"/>
          <w:szCs w:val="24"/>
        </w:rPr>
        <w:t>role of the</w:t>
      </w:r>
      <w:r w:rsidR="00D360F4" w:rsidRPr="00E40072">
        <w:rPr>
          <w:rFonts w:cs="Arial"/>
          <w:szCs w:val="24"/>
        </w:rPr>
        <w:t>ir</w:t>
      </w:r>
      <w:r w:rsidR="005F3BD3" w:rsidRPr="00E40072">
        <w:rPr>
          <w:rFonts w:cs="Arial"/>
          <w:szCs w:val="24"/>
        </w:rPr>
        <w:t xml:space="preserve"> prefrontal cortex (PFC), particularly in terms of attentional resource allocation, </w:t>
      </w:r>
      <w:r w:rsidR="00FC3E1F" w:rsidRPr="00E40072">
        <w:rPr>
          <w:rFonts w:cs="Arial"/>
          <w:szCs w:val="24"/>
        </w:rPr>
        <w:t>remains less clear</w:t>
      </w:r>
      <w:r w:rsidR="005F3BD3" w:rsidRPr="00E40072">
        <w:rPr>
          <w:rFonts w:cs="Arial"/>
          <w:szCs w:val="24"/>
        </w:rPr>
        <w:t>.</w:t>
      </w:r>
      <w:r w:rsidR="00DB6AAE" w:rsidRPr="00E40072">
        <w:rPr>
          <w:rFonts w:cs="Arial"/>
          <w:szCs w:val="24"/>
        </w:rPr>
        <w:t xml:space="preserve"> </w:t>
      </w:r>
      <w:r w:rsidR="005F3BD3" w:rsidRPr="00E40072">
        <w:rPr>
          <w:rFonts w:cs="Arial"/>
          <w:szCs w:val="24"/>
        </w:rPr>
        <w:t>Studies have shown the medial prefrontal cortex (mPFC) to be central to decision-making processes, particularly in scenarios involving risk assessment and environmental adaptation</w:t>
      </w:r>
      <w:r w:rsidR="00CE4FCC" w:rsidRPr="00E40072">
        <w:rPr>
          <w:rFonts w:cs="Arial"/>
          <w:szCs w:val="24"/>
        </w:rPr>
        <w:t xml:space="preserve"> </w:t>
      </w:r>
      <w:sdt>
        <w:sdtPr>
          <w:rPr>
            <w:rFonts w:cs="Arial"/>
            <w:color w:val="000000"/>
            <w:szCs w:val="24"/>
          </w:rPr>
          <w:tag w:val="MENDELEY_CITATION_v3_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"/>
          <w:id w:val="-694464290"/>
          <w:placeholder>
            <w:docPart w:val="DefaultPlaceholder_-1854013440"/>
          </w:placeholder>
        </w:sdtPr>
        <w:sdtContent>
          <w:r w:rsidR="006D6D02" w:rsidRPr="006D6D02">
            <w:rPr>
              <w:rFonts w:cs="Arial"/>
              <w:color w:val="000000"/>
              <w:szCs w:val="24"/>
            </w:rPr>
            <w:t>(Orsini et al., 2020)</w:t>
          </w:r>
        </w:sdtContent>
      </w:sdt>
      <w:r w:rsidR="005F3BD3" w:rsidRPr="00E40072">
        <w:rPr>
          <w:rFonts w:cs="Arial"/>
          <w:szCs w:val="24"/>
        </w:rPr>
        <w:t>.</w:t>
      </w:r>
      <w:r w:rsidR="00B3688F" w:rsidRPr="00E40072">
        <w:rPr>
          <w:rFonts w:cs="Arial"/>
          <w:szCs w:val="24"/>
        </w:rPr>
        <w:t xml:space="preserve"> For instance,</w:t>
      </w:r>
      <w:r w:rsidR="001F7D69" w:rsidRPr="00E40072">
        <w:rPr>
          <w:rFonts w:cs="Arial"/>
          <w:szCs w:val="24"/>
        </w:rPr>
        <w:t xml:space="preserve"> sudden increase in </w:t>
      </w:r>
      <w:r w:rsidR="00D225E5" w:rsidRPr="00E40072">
        <w:rPr>
          <w:rFonts w:cs="Arial"/>
          <w:szCs w:val="24"/>
        </w:rPr>
        <w:t xml:space="preserve">mPFC </w:t>
      </w:r>
      <w:r w:rsidR="001F7D69" w:rsidRPr="00E40072">
        <w:rPr>
          <w:rFonts w:cs="Arial"/>
          <w:szCs w:val="24"/>
        </w:rPr>
        <w:t xml:space="preserve">neural activity </w:t>
      </w:r>
      <w:r w:rsidR="00D225E5" w:rsidRPr="00E40072">
        <w:rPr>
          <w:rFonts w:cs="Arial"/>
          <w:szCs w:val="24"/>
        </w:rPr>
        <w:t xml:space="preserve">was correlated to </w:t>
      </w:r>
      <w:r w:rsidR="001F7D69" w:rsidRPr="00E40072">
        <w:rPr>
          <w:rFonts w:cs="Arial"/>
          <w:szCs w:val="24"/>
        </w:rPr>
        <w:t>environment</w:t>
      </w:r>
      <w:r w:rsidR="00D225E5" w:rsidRPr="00E40072">
        <w:rPr>
          <w:rFonts w:cs="Arial"/>
          <w:szCs w:val="24"/>
        </w:rPr>
        <w:t>al change</w:t>
      </w:r>
      <w:r w:rsidR="00B858FD" w:rsidRPr="00E40072">
        <w:rPr>
          <w:rFonts w:cs="Arial"/>
          <w:szCs w:val="24"/>
        </w:rPr>
        <w:t>s</w:t>
      </w:r>
      <w:r w:rsidR="00D225E5" w:rsidRPr="00E40072">
        <w:rPr>
          <w:rFonts w:cs="Arial"/>
          <w:szCs w:val="24"/>
        </w:rPr>
        <w:t xml:space="preserve"> </w:t>
      </w:r>
      <w:r w:rsidR="001F7D69" w:rsidRPr="00E40072">
        <w:rPr>
          <w:rFonts w:cs="Arial"/>
          <w:szCs w:val="24"/>
        </w:rPr>
        <w:t xml:space="preserve">during a tone-cued behavioural task in rats </w:t>
      </w:r>
      <w:r w:rsidR="00CE4FCC" w:rsidRPr="00E40072">
        <w:rPr>
          <w:rFonts w:cs="Arial"/>
          <w:szCs w:val="24"/>
        </w:rPr>
        <w:t xml:space="preserve"> </w:t>
      </w:r>
      <w:sdt>
        <w:sdtPr>
          <w:rPr>
            <w:rFonts w:cs="Arial"/>
            <w:color w:val="000000"/>
            <w:szCs w:val="24"/>
          </w:rPr>
          <w:tag w:val="MENDELEY_CITATION_v3_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"/>
          <w:id w:val="-1439135633"/>
          <w:placeholder>
            <w:docPart w:val="DefaultPlaceholder_-1854013440"/>
          </w:placeholder>
        </w:sdtPr>
        <w:sdtContent>
          <w:r w:rsidR="006D6D02" w:rsidRPr="006D6D02">
            <w:rPr>
              <w:rFonts w:cs="Arial"/>
              <w:color w:val="000000"/>
              <w:szCs w:val="24"/>
            </w:rPr>
            <w:t>(Karlsson et al., 2012)</w:t>
          </w:r>
        </w:sdtContent>
      </w:sdt>
      <w:r w:rsidR="00B83AF4" w:rsidRPr="00E40072">
        <w:rPr>
          <w:rFonts w:cs="Arial"/>
          <w:szCs w:val="24"/>
          <w:lang w:val="en-US"/>
        </w:rPr>
        <w:t>.</w:t>
      </w:r>
      <w:r w:rsidR="00B3688F" w:rsidRPr="00E40072">
        <w:rPr>
          <w:rFonts w:cs="Arial"/>
          <w:szCs w:val="24"/>
          <w:lang w:val="en-US"/>
        </w:rPr>
        <w:t xml:space="preserve"> </w:t>
      </w:r>
      <w:r w:rsidR="00B15528" w:rsidRPr="00E40072">
        <w:rPr>
          <w:rFonts w:cs="Arial"/>
          <w:szCs w:val="24"/>
        </w:rPr>
        <w:t>Moreover</w:t>
      </w:r>
      <w:r w:rsidR="001611B8" w:rsidRPr="00E40072">
        <w:rPr>
          <w:rFonts w:cs="Arial"/>
          <w:szCs w:val="24"/>
        </w:rPr>
        <w:t xml:space="preserve">, enhanced neuronal activity in the mPFC has been observed in mice during social approach </w:t>
      </w:r>
      <w:r w:rsidR="00470B02" w:rsidRPr="00E40072">
        <w:rPr>
          <w:rFonts w:cs="Arial"/>
          <w:szCs w:val="24"/>
        </w:rPr>
        <w:t>behaviours</w:t>
      </w:r>
      <w:r w:rsidR="001611B8" w:rsidRPr="00E40072">
        <w:rPr>
          <w:rFonts w:cs="Arial"/>
          <w:szCs w:val="24"/>
        </w:rPr>
        <w:t xml:space="preserve">, suggesting its active role in processing social cues, an essential requirement for exploratory behaviour </w:t>
      </w:r>
      <w:sdt>
        <w:sdtPr>
          <w:rPr>
            <w:rFonts w:cs="Arial"/>
            <w:color w:val="000000"/>
            <w:szCs w:val="24"/>
          </w:rPr>
          <w:tag w:val="MENDELEY_CITATION_v3_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"/>
          <w:id w:val="-792123645"/>
          <w:placeholder>
            <w:docPart w:val="DefaultPlaceholder_-1854013440"/>
          </w:placeholder>
        </w:sdtPr>
        <w:sdtContent>
          <w:r w:rsidR="006D6D02" w:rsidRPr="006D6D02">
            <w:rPr>
              <w:rFonts w:cs="Arial"/>
              <w:color w:val="000000"/>
              <w:szCs w:val="24"/>
            </w:rPr>
            <w:t>(Lee et al., 2016)</w:t>
          </w:r>
        </w:sdtContent>
      </w:sdt>
      <w:r w:rsidR="001611B8" w:rsidRPr="00E40072">
        <w:rPr>
          <w:rFonts w:cs="Arial"/>
          <w:szCs w:val="24"/>
        </w:rPr>
        <w:t>.</w:t>
      </w:r>
      <w:r w:rsidR="004E2A82" w:rsidRPr="00E40072">
        <w:rPr>
          <w:rFonts w:cs="Arial"/>
          <w:szCs w:val="24"/>
        </w:rPr>
        <w:t xml:space="preserve"> </w:t>
      </w:r>
      <w:r w:rsidR="00B15528" w:rsidRPr="00E40072">
        <w:rPr>
          <w:rFonts w:cs="Arial"/>
          <w:szCs w:val="24"/>
        </w:rPr>
        <w:t>Additionally</w:t>
      </w:r>
      <w:r w:rsidR="005F3BD3" w:rsidRPr="00E40072">
        <w:rPr>
          <w:rFonts w:cs="Arial"/>
          <w:szCs w:val="24"/>
        </w:rPr>
        <w:t xml:space="preserve">, </w:t>
      </w:r>
      <w:r w:rsidR="00B15528" w:rsidRPr="00E40072">
        <w:rPr>
          <w:rFonts w:cs="Arial"/>
          <w:szCs w:val="24"/>
        </w:rPr>
        <w:t>accumulating</w:t>
      </w:r>
      <w:r w:rsidR="00110361" w:rsidRPr="00E40072">
        <w:rPr>
          <w:rFonts w:cs="Arial"/>
          <w:szCs w:val="24"/>
        </w:rPr>
        <w:t xml:space="preserve"> </w:t>
      </w:r>
      <w:r w:rsidR="003250FD" w:rsidRPr="00E40072">
        <w:rPr>
          <w:rFonts w:cs="Arial"/>
          <w:szCs w:val="24"/>
        </w:rPr>
        <w:t>evidence</w:t>
      </w:r>
      <w:r w:rsidR="00110361" w:rsidRPr="00E40072">
        <w:rPr>
          <w:rFonts w:cs="Arial"/>
          <w:szCs w:val="24"/>
        </w:rPr>
        <w:t xml:space="preserve"> demonstrated that </w:t>
      </w:r>
      <w:r w:rsidR="005F3BD3" w:rsidRPr="00E40072">
        <w:rPr>
          <w:rFonts w:cs="Arial"/>
          <w:szCs w:val="24"/>
        </w:rPr>
        <w:t xml:space="preserve">the mPFC </w:t>
      </w:r>
      <w:r w:rsidR="00326774" w:rsidRPr="00E40072">
        <w:rPr>
          <w:rFonts w:cs="Arial"/>
          <w:szCs w:val="24"/>
        </w:rPr>
        <w:t xml:space="preserve">plays an instrumental role in encoding various forms of decision-making </w:t>
      </w:r>
      <w:r w:rsidR="005B3A92" w:rsidRPr="00E40072">
        <w:rPr>
          <w:rFonts w:cs="Arial"/>
          <w:szCs w:val="24"/>
        </w:rPr>
        <w:t xml:space="preserve">including exploratory behaviour </w:t>
      </w:r>
      <w:r w:rsidR="00326774" w:rsidRPr="00E40072">
        <w:rPr>
          <w:rFonts w:cs="Arial"/>
          <w:szCs w:val="24"/>
        </w:rPr>
        <w:t>mainly due</w:t>
      </w:r>
      <w:r w:rsidR="00110361" w:rsidRPr="00E40072">
        <w:rPr>
          <w:rFonts w:cs="Arial"/>
          <w:szCs w:val="24"/>
        </w:rPr>
        <w:t xml:space="preserve"> its strong projections from CA1, thalamus and amygdala </w:t>
      </w:r>
      <w:r w:rsidR="00326774" w:rsidRPr="00E40072">
        <w:rPr>
          <w:rFonts w:cs="Arial"/>
          <w:szCs w:val="24"/>
        </w:rPr>
        <w:t>that helps to integrate</w:t>
      </w:r>
      <w:r w:rsidR="00110361" w:rsidRPr="00E40072">
        <w:rPr>
          <w:rFonts w:cs="Arial"/>
          <w:szCs w:val="24"/>
        </w:rPr>
        <w:t xml:space="preserve"> inputs</w:t>
      </w:r>
      <w:r w:rsidR="0078189C" w:rsidRPr="00E40072">
        <w:rPr>
          <w:rFonts w:cs="Arial"/>
          <w:szCs w:val="24"/>
        </w:rPr>
        <w:t xml:space="preserve"> from different regions</w:t>
      </w:r>
      <w:r w:rsidR="00326774" w:rsidRPr="00E40072">
        <w:rPr>
          <w:rFonts w:cs="Arial"/>
          <w:szCs w:val="24"/>
        </w:rPr>
        <w:t xml:space="preserve"> and update its information about the surroundings</w:t>
      </w:r>
      <w:r w:rsidR="00F708A8" w:rsidRPr="00E40072">
        <w:rPr>
          <w:rFonts w:cs="Arial"/>
          <w:szCs w:val="24"/>
        </w:rPr>
        <w:t xml:space="preserve"> </w:t>
      </w:r>
      <w:sdt>
        <w:sdtPr>
          <w:rPr>
            <w:rFonts w:cs="Arial"/>
            <w:color w:val="000000"/>
            <w:szCs w:val="24"/>
          </w:rPr>
          <w:tag w:val="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"/>
          <w:id w:val="-941603794"/>
          <w:placeholder>
            <w:docPart w:val="DefaultPlaceholder_-1854013440"/>
          </w:placeholder>
        </w:sdtPr>
        <w:sdtContent>
          <w:r w:rsidR="006D6D02" w:rsidRPr="006D6D02">
            <w:rPr>
              <w:rFonts w:cs="Arial"/>
              <w:color w:val="000000"/>
              <w:szCs w:val="24"/>
            </w:rPr>
            <w:t xml:space="preserve">(Bechara et al., 2003; </w:t>
          </w:r>
          <w:proofErr w:type="spellStart"/>
          <w:r w:rsidR="006D6D02" w:rsidRPr="006D6D02">
            <w:rPr>
              <w:rFonts w:cs="Arial"/>
              <w:color w:val="000000"/>
              <w:szCs w:val="24"/>
            </w:rPr>
            <w:t>Herry</w:t>
          </w:r>
          <w:proofErr w:type="spellEnd"/>
          <w:r w:rsidR="006D6D02" w:rsidRPr="006D6D02">
            <w:rPr>
              <w:rFonts w:cs="Arial"/>
              <w:color w:val="000000"/>
              <w:szCs w:val="24"/>
            </w:rPr>
            <w:t xml:space="preserve"> et al., 1999; Onge et al., 2012; Tang et al., 2021)</w:t>
          </w:r>
        </w:sdtContent>
      </w:sdt>
      <w:r w:rsidR="009F5B46" w:rsidRPr="00E40072">
        <w:rPr>
          <w:rFonts w:cs="Arial"/>
          <w:szCs w:val="24"/>
        </w:rPr>
        <w:t>.</w:t>
      </w:r>
    </w:p>
    <w:p w14:paraId="04063976" w14:textId="2F07DCD6" w:rsidR="001451E9" w:rsidRPr="00E40072" w:rsidRDefault="00FA725D">
      <w:pPr>
        <w:rPr>
          <w:rFonts w:cs="Arial"/>
          <w:szCs w:val="24"/>
          <w:lang w:val="en-US"/>
        </w:rPr>
      </w:pPr>
      <w:commentRangeStart w:id="16"/>
      <w:r w:rsidRPr="00E40072">
        <w:rPr>
          <w:rFonts w:cs="Arial"/>
          <w:szCs w:val="24"/>
          <w:lang w:val="en-US"/>
        </w:rPr>
        <w:t xml:space="preserve">Although, mPFC was the focus point in exploring the role prefrontal cortex in decision-making research in rodents, </w:t>
      </w:r>
      <w:r w:rsidR="005F3BD3" w:rsidRPr="00E40072">
        <w:rPr>
          <w:rFonts w:cs="Arial"/>
          <w:szCs w:val="24"/>
          <w:lang w:val="en-US"/>
        </w:rPr>
        <w:t>the precise role of the rodent frontal cortex in decision-making, particularly in the context of exploratory behavior, has been a subject of considerable discussion and controversy</w:t>
      </w:r>
      <w:commentRangeEnd w:id="16"/>
      <w:r w:rsidR="00A56A6C">
        <w:rPr>
          <w:rStyle w:val="CommentReference"/>
        </w:rPr>
        <w:commentReference w:id="16"/>
      </w:r>
      <w:r w:rsidR="005F3BD3" w:rsidRPr="00E40072">
        <w:rPr>
          <w:rFonts w:cs="Arial"/>
          <w:szCs w:val="24"/>
          <w:lang w:val="en-US"/>
        </w:rPr>
        <w:t xml:space="preserve">. This debate arises primarily from the inconsistencies in nomenclature and the anatomical definition of the prefrontal cortex (PFC) in rodent models. </w:t>
      </w:r>
      <w:sdt>
        <w:sdtPr>
          <w:rPr>
            <w:rFonts w:cs="Arial"/>
            <w:color w:val="000000"/>
            <w:szCs w:val="24"/>
            <w:lang w:val="en-US"/>
          </w:rPr>
          <w:tag w:val="MENDELEY_CITATION_v3_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"/>
          <w:id w:val="2062125526"/>
          <w:placeholder>
            <w:docPart w:val="DefaultPlaceholder_-1854013440"/>
          </w:placeholder>
        </w:sdtPr>
        <w:sdtContent>
          <w:r w:rsidR="006D6D02" w:rsidRPr="006D6D02">
            <w:rPr>
              <w:rFonts w:cs="Arial"/>
              <w:color w:val="000000"/>
              <w:szCs w:val="24"/>
              <w:lang w:val="en-US"/>
            </w:rPr>
            <w:t>Laubach et al., 2018</w:t>
          </w:r>
        </w:sdtContent>
      </w:sdt>
      <w:r w:rsidR="005F3BD3" w:rsidRPr="00E40072">
        <w:rPr>
          <w:rFonts w:cs="Arial"/>
          <w:szCs w:val="24"/>
          <w:lang w:val="en-US"/>
        </w:rPr>
        <w:t xml:space="preserve"> emphasize that the varied use of terms, often borrowed or adapted from primate research, has led to a fragmented understanding of the PFC’s role in rodents. Unlike in primates where the PFC is well-defined and its functions extensively studied, in rodents, the boundaries of this region are less clear, and its functions less distinct. The lack of a standardized approach in defining and researching the rodent PFC makes it challenging to draw direct comparisons with primate studies, thereby complicating the integration of rodent research into a broader neuroscientific context. This ambiguity in defining the </w:t>
      </w:r>
      <w:r w:rsidR="00521C3E" w:rsidRPr="00E40072">
        <w:rPr>
          <w:rFonts w:cs="Arial"/>
          <w:szCs w:val="24"/>
          <w:lang w:val="en-US"/>
        </w:rPr>
        <w:t xml:space="preserve">boundaries of </w:t>
      </w:r>
      <w:r w:rsidR="005F3BD3" w:rsidRPr="00E40072">
        <w:rPr>
          <w:rFonts w:cs="Arial"/>
          <w:szCs w:val="24"/>
          <w:lang w:val="en-US"/>
        </w:rPr>
        <w:t xml:space="preserve">rodent PFC, encompassing areas like the medial prefrontal cortex (mPFC), orbitofrontal cortex (OFC), and anterior cingulate cortex (ACC), poses </w:t>
      </w:r>
      <w:r w:rsidR="005F3BD3" w:rsidRPr="00E40072">
        <w:rPr>
          <w:rFonts w:cs="Arial"/>
          <w:szCs w:val="24"/>
          <w:lang w:val="en-US"/>
        </w:rPr>
        <w:lastRenderedPageBreak/>
        <w:t xml:space="preserve">significant challenges in understanding its full functional spectrum, particularly in higher cognitive processes such as </w:t>
      </w:r>
      <w:r w:rsidR="00E33EC6" w:rsidRPr="00E40072">
        <w:rPr>
          <w:rFonts w:cs="Arial"/>
          <w:szCs w:val="24"/>
          <w:lang w:val="en-US"/>
        </w:rPr>
        <w:t xml:space="preserve">adaptive </w:t>
      </w:r>
      <w:r w:rsidR="005F3BD3" w:rsidRPr="00E40072">
        <w:rPr>
          <w:rFonts w:cs="Arial"/>
          <w:szCs w:val="24"/>
          <w:lang w:val="en-US"/>
        </w:rPr>
        <w:t>decision-making</w:t>
      </w:r>
      <w:r w:rsidR="00E33EC6" w:rsidRPr="00E40072">
        <w:rPr>
          <w:rFonts w:cs="Arial"/>
          <w:szCs w:val="24"/>
          <w:lang w:val="en-US"/>
        </w:rPr>
        <w:t>.</w:t>
      </w:r>
      <w:r w:rsidR="000E0811" w:rsidRPr="00E40072">
        <w:rPr>
          <w:rFonts w:cs="Arial"/>
          <w:szCs w:val="24"/>
          <w:lang w:val="en-US"/>
        </w:rPr>
        <w:t xml:space="preserve"> </w:t>
      </w:r>
    </w:p>
    <w:p w14:paraId="7DD72461" w14:textId="77777777" w:rsidR="00F55FD6" w:rsidRPr="00985BDB" w:rsidRDefault="00D21359" w:rsidP="00985BDB">
      <w:pPr>
        <w:pStyle w:val="Heading2"/>
      </w:pPr>
      <w:bookmarkStart w:id="17" w:name="_Toc157095613"/>
      <w:bookmarkStart w:id="18" w:name="_Toc157095925"/>
      <w:r w:rsidRPr="00985BDB">
        <w:t>Mongolian Gerbils as a rodent model for exploratory behaviour</w:t>
      </w:r>
      <w:bookmarkEnd w:id="17"/>
      <w:bookmarkEnd w:id="18"/>
    </w:p>
    <w:p w14:paraId="419B8623" w14:textId="6D693563" w:rsidR="003C4778" w:rsidRPr="00E40072" w:rsidRDefault="00C76E3E">
      <w:pPr>
        <w:rPr>
          <w:rFonts w:cs="Arial"/>
          <w:szCs w:val="24"/>
        </w:rPr>
      </w:pPr>
      <w:r w:rsidRPr="00E40072">
        <w:rPr>
          <w:rFonts w:cs="Arial"/>
          <w:szCs w:val="24"/>
          <w:lang w:val="en-US"/>
        </w:rPr>
        <w:t xml:space="preserve">In this study we </w:t>
      </w:r>
      <w:del w:id="19" w:author="Max Happel MSB Berlin" w:date="2024-01-30T17:02:00Z">
        <w:r w:rsidRPr="00E40072" w:rsidDel="00A22E12">
          <w:rPr>
            <w:rFonts w:cs="Arial"/>
            <w:szCs w:val="24"/>
            <w:lang w:val="en-US"/>
          </w:rPr>
          <w:delText xml:space="preserve">have </w:delText>
        </w:r>
      </w:del>
      <w:ins w:id="20" w:author="Max Happel MSB Berlin" w:date="2024-01-30T17:02:00Z">
        <w:r w:rsidR="00A22E12">
          <w:rPr>
            <w:rFonts w:cs="Arial"/>
            <w:szCs w:val="24"/>
            <w:lang w:val="en-US"/>
          </w:rPr>
          <w:t>used</w:t>
        </w:r>
        <w:r w:rsidR="00A22E12" w:rsidRPr="00E40072">
          <w:rPr>
            <w:rFonts w:cs="Arial"/>
            <w:szCs w:val="24"/>
            <w:lang w:val="en-US"/>
          </w:rPr>
          <w:t xml:space="preserve"> </w:t>
        </w:r>
      </w:ins>
      <w:r w:rsidRPr="00E40072">
        <w:rPr>
          <w:rFonts w:cs="Arial"/>
          <w:szCs w:val="24"/>
          <w:lang w:val="en-US"/>
        </w:rPr>
        <w:t xml:space="preserve">Mongolian gerbils as a rodent model to </w:t>
      </w:r>
      <w:r w:rsidR="004D5A08" w:rsidRPr="00E40072">
        <w:rPr>
          <w:rFonts w:cs="Arial"/>
          <w:szCs w:val="24"/>
          <w:lang w:val="en-US"/>
        </w:rPr>
        <w:t>investigate</w:t>
      </w:r>
      <w:r w:rsidRPr="00E40072">
        <w:rPr>
          <w:rFonts w:cs="Arial"/>
          <w:szCs w:val="24"/>
          <w:lang w:val="en-US"/>
        </w:rPr>
        <w:t xml:space="preserve"> the neural mechanisms </w:t>
      </w:r>
      <w:r w:rsidR="00421C58" w:rsidRPr="00E40072">
        <w:rPr>
          <w:rFonts w:cs="Arial"/>
          <w:szCs w:val="24"/>
          <w:lang w:val="en-US"/>
        </w:rPr>
        <w:t xml:space="preserve">behind exploratory resource allocation. </w:t>
      </w:r>
      <w:r w:rsidR="00481B42" w:rsidRPr="00E40072">
        <w:rPr>
          <w:rFonts w:cs="Arial"/>
          <w:szCs w:val="24"/>
          <w:lang w:val="en-US"/>
        </w:rPr>
        <w:t>The Mongolian gerbil is a popular animal model with a long history in multiple research topics such as animal</w:t>
      </w:r>
      <w:r w:rsidR="00A21F01">
        <w:rPr>
          <w:rFonts w:cs="Arial"/>
          <w:szCs w:val="24"/>
          <w:lang w:val="en-US"/>
        </w:rPr>
        <w:t>’s</w:t>
      </w:r>
      <w:r w:rsidR="00481B42" w:rsidRPr="00E40072">
        <w:rPr>
          <w:rFonts w:cs="Arial"/>
          <w:szCs w:val="24"/>
          <w:lang w:val="en-US"/>
        </w:rPr>
        <w:t xml:space="preserve"> social cognition </w:t>
      </w:r>
      <w:sdt>
        <w:sdtPr>
          <w:rPr>
            <w:rFonts w:cs="Arial"/>
            <w:color w:val="000000"/>
            <w:szCs w:val="24"/>
            <w:lang w:val="en-US"/>
          </w:rPr>
          <w:tag w:val="MENDELEY_CITATION_v3_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"/>
          <w:id w:val="-1550070125"/>
          <w:placeholder>
            <w:docPart w:val="DefaultPlaceholder_-1854013440"/>
          </w:placeholder>
        </w:sdtPr>
        <w:sdtContent>
          <w:r w:rsidR="006D6D02" w:rsidRPr="006D6D02">
            <w:rPr>
              <w:rFonts w:cs="Arial"/>
              <w:color w:val="000000"/>
              <w:szCs w:val="24"/>
              <w:lang w:val="en-US"/>
            </w:rPr>
            <w:t>(</w:t>
          </w:r>
          <w:proofErr w:type="spellStart"/>
          <w:r w:rsidR="006D6D02" w:rsidRPr="006D6D02">
            <w:rPr>
              <w:rFonts w:cs="Arial"/>
              <w:color w:val="000000"/>
              <w:szCs w:val="24"/>
              <w:lang w:val="en-US"/>
            </w:rPr>
            <w:t>Tchabovsky</w:t>
          </w:r>
          <w:proofErr w:type="spellEnd"/>
          <w:r w:rsidR="006D6D02" w:rsidRPr="006D6D02">
            <w:rPr>
              <w:rFonts w:cs="Arial"/>
              <w:color w:val="000000"/>
              <w:szCs w:val="24"/>
              <w:lang w:val="en-US"/>
            </w:rPr>
            <w:t xml:space="preserve"> et al., 2019)</w:t>
          </w:r>
        </w:sdtContent>
      </w:sdt>
      <w:r w:rsidR="00F44F24" w:rsidRPr="00E40072">
        <w:rPr>
          <w:rFonts w:cs="Arial"/>
          <w:szCs w:val="24"/>
          <w:lang w:val="en-US"/>
        </w:rPr>
        <w:t xml:space="preserve">, </w:t>
      </w:r>
      <w:r w:rsidR="00481B42" w:rsidRPr="00E40072">
        <w:rPr>
          <w:rFonts w:cs="Arial"/>
          <w:szCs w:val="24"/>
          <w:lang w:val="en-US"/>
        </w:rPr>
        <w:t xml:space="preserve">neurological diseases – epilepsy </w:t>
      </w:r>
      <w:sdt>
        <w:sdtPr>
          <w:rPr>
            <w:rFonts w:cs="Arial"/>
            <w:color w:val="000000"/>
            <w:szCs w:val="24"/>
            <w:lang w:val="en-US"/>
          </w:rPr>
          <w:tag w:val="MENDELEY_CITATION_v3_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"/>
          <w:id w:val="436715205"/>
          <w:placeholder>
            <w:docPart w:val="DefaultPlaceholder_-1854013440"/>
          </w:placeholder>
        </w:sdtPr>
        <w:sdtContent>
          <w:r w:rsidR="006D6D02" w:rsidRPr="006D6D02">
            <w:rPr>
              <w:rFonts w:cs="Arial"/>
              <w:color w:val="000000"/>
              <w:szCs w:val="24"/>
              <w:lang w:val="en-US"/>
            </w:rPr>
            <w:t>(Cutler et al., n.d.)</w:t>
          </w:r>
        </w:sdtContent>
      </w:sdt>
      <w:r w:rsidR="00481B42" w:rsidRPr="00E40072">
        <w:rPr>
          <w:rFonts w:cs="Arial"/>
          <w:szCs w:val="24"/>
          <w:lang w:val="en-US"/>
        </w:rPr>
        <w:t>, auditory processing</w:t>
      </w:r>
      <w:r w:rsidR="00F44F24" w:rsidRPr="00E40072">
        <w:rPr>
          <w:rFonts w:cs="Arial"/>
          <w:szCs w:val="24"/>
          <w:lang w:val="en-US"/>
        </w:rPr>
        <w:t xml:space="preserve"> </w:t>
      </w:r>
      <w:sdt>
        <w:sdtPr>
          <w:rPr>
            <w:rFonts w:cs="Arial"/>
            <w:color w:val="000000"/>
            <w:szCs w:val="24"/>
            <w:lang w:val="en-US"/>
          </w:rPr>
          <w:tag w:val="MENDELEY_CITATION_v3_eyJjaXRhdGlvbklEIjoiTUVOREVMRVlfQ0lUQVRJT05fYzljNmY0MmQtZmQ0OS00MWY0LWI1NzYtNGZlMWM1YTkyYjc5IiwicHJvcGVydGllcyI6eyJub3RlSW5kZXgiOjB9LCJpc0VkaXRlZCI6ZmFsc2UsIm1hbnVhbE92ZXJyaWRlIjp7ImlzTWFudWFsbHlPdmVycmlkZGVuIjpmYWxzZSwiY2l0ZXByb2NUZXh0IjoiKEhhcHBlbCBldCBhbC4sIDIwMTAsIDIwMTQ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"/>
          <w:id w:val="752557993"/>
          <w:placeholder>
            <w:docPart w:val="DefaultPlaceholder_-1854013440"/>
          </w:placeholder>
        </w:sdtPr>
        <w:sdtContent>
          <w:r w:rsidR="006D6D02" w:rsidRPr="006D6D02">
            <w:rPr>
              <w:rFonts w:cs="Arial"/>
              <w:color w:val="000000"/>
              <w:szCs w:val="24"/>
              <w:lang w:val="en-US"/>
            </w:rPr>
            <w:t>(Happel et al., 2010, 2014)</w:t>
          </w:r>
        </w:sdtContent>
      </w:sdt>
      <w:r w:rsidR="00457D6E" w:rsidRPr="00E40072">
        <w:rPr>
          <w:rFonts w:cs="Arial"/>
          <w:szCs w:val="24"/>
          <w:lang w:val="en-US"/>
        </w:rPr>
        <w:t xml:space="preserve"> </w:t>
      </w:r>
      <w:r w:rsidR="00481B42" w:rsidRPr="00E40072">
        <w:rPr>
          <w:rFonts w:cs="Arial"/>
          <w:szCs w:val="24"/>
          <w:lang w:val="en-US"/>
        </w:rPr>
        <w:t xml:space="preserve"> and hearing loss </w:t>
      </w:r>
      <w:sdt>
        <w:sdtPr>
          <w:rPr>
            <w:rFonts w:cs="Arial"/>
            <w:szCs w:val="24"/>
            <w:lang w:val="en-US"/>
          </w:rPr>
          <w:tag w:val="MENDELEY_CITATION_v3_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"/>
          <w:id w:val="-400136899"/>
          <w:placeholder>
            <w:docPart w:val="DefaultPlaceholder_-1854013440"/>
          </w:placeholder>
        </w:sdtPr>
        <w:sdtContent>
          <w:r w:rsidR="006D6D02">
            <w:rPr>
              <w:rFonts w:eastAsia="Times New Roman"/>
            </w:rPr>
            <w:t xml:space="preserve">(Ohl et al., 1999; Otto &amp; </w:t>
          </w:r>
          <w:proofErr w:type="spellStart"/>
          <w:r w:rsidR="006D6D02">
            <w:rPr>
              <w:rFonts w:eastAsia="Times New Roman"/>
            </w:rPr>
            <w:t>Jrge</w:t>
          </w:r>
          <w:proofErr w:type="spellEnd"/>
          <w:r w:rsidR="006D6D02">
            <w:rPr>
              <w:rFonts w:eastAsia="Times New Roman"/>
            </w:rPr>
            <w:t>, 2012)</w:t>
          </w:r>
        </w:sdtContent>
      </w:sdt>
      <w:r w:rsidR="00481B42" w:rsidRPr="00E40072">
        <w:rPr>
          <w:rFonts w:cs="Arial"/>
          <w:szCs w:val="24"/>
          <w:lang w:val="en-US"/>
        </w:rPr>
        <w:t>.</w:t>
      </w:r>
      <w:r w:rsidR="00CA6F60" w:rsidRPr="00E40072">
        <w:rPr>
          <w:rFonts w:cs="Arial"/>
          <w:szCs w:val="24"/>
          <w:lang w:val="en-US"/>
        </w:rPr>
        <w:t xml:space="preserve"> </w:t>
      </w:r>
      <w:r w:rsidR="00F92CD9" w:rsidRPr="00E40072">
        <w:rPr>
          <w:rFonts w:cs="Arial"/>
          <w:szCs w:val="24"/>
        </w:rPr>
        <w:t xml:space="preserve">Previous research has proved that gerbils are able to </w:t>
      </w:r>
      <w:r w:rsidR="00733F3C" w:rsidRPr="00E40072">
        <w:rPr>
          <w:rFonts w:cs="Arial"/>
          <w:szCs w:val="24"/>
        </w:rPr>
        <w:t xml:space="preserve">quickly learn experimental rules, </w:t>
      </w:r>
      <w:r w:rsidR="00F92CD9" w:rsidRPr="00E40072">
        <w:rPr>
          <w:rFonts w:cs="Arial"/>
          <w:szCs w:val="24"/>
        </w:rPr>
        <w:t xml:space="preserve">adapt </w:t>
      </w:r>
      <w:r w:rsidR="00D74BB7" w:rsidRPr="00E40072">
        <w:rPr>
          <w:rFonts w:cs="Arial"/>
          <w:szCs w:val="24"/>
        </w:rPr>
        <w:t>to environmental</w:t>
      </w:r>
      <w:r w:rsidR="00F92CD9" w:rsidRPr="00E40072">
        <w:rPr>
          <w:rFonts w:cs="Arial"/>
          <w:szCs w:val="24"/>
        </w:rPr>
        <w:t xml:space="preserve"> changes and learn complex auditory behavio</w:t>
      </w:r>
      <w:r w:rsidR="00422E97" w:rsidRPr="00E40072">
        <w:rPr>
          <w:rFonts w:cs="Arial"/>
          <w:szCs w:val="24"/>
        </w:rPr>
        <w:t>u</w:t>
      </w:r>
      <w:r w:rsidR="00F92CD9" w:rsidRPr="00E40072">
        <w:rPr>
          <w:rFonts w:cs="Arial"/>
          <w:szCs w:val="24"/>
        </w:rPr>
        <w:t xml:space="preserve">ral tasks such as reversal learning </w:t>
      </w:r>
      <w:r w:rsidR="00733F3C" w:rsidRPr="00E40072">
        <w:rPr>
          <w:rFonts w:cs="Arial"/>
          <w:szCs w:val="24"/>
        </w:rPr>
        <w:t>showcasing</w:t>
      </w:r>
      <w:r w:rsidR="00C54832" w:rsidRPr="00E40072">
        <w:rPr>
          <w:rFonts w:cs="Arial"/>
          <w:szCs w:val="24"/>
        </w:rPr>
        <w:t xml:space="preserve"> </w:t>
      </w:r>
      <w:r w:rsidR="00733F3C" w:rsidRPr="00E40072">
        <w:rPr>
          <w:rFonts w:cs="Arial"/>
          <w:szCs w:val="24"/>
        </w:rPr>
        <w:t>higher cognitive functions such as</w:t>
      </w:r>
      <w:r w:rsidR="00C54832" w:rsidRPr="00E40072">
        <w:rPr>
          <w:rFonts w:cs="Arial"/>
          <w:szCs w:val="24"/>
        </w:rPr>
        <w:t xml:space="preserve"> adaptive decision-making </w:t>
      </w:r>
      <w:sdt>
        <w:sdtPr>
          <w:rPr>
            <w:rFonts w:cs="Arial"/>
            <w:color w:val="000000"/>
            <w:szCs w:val="24"/>
          </w:rPr>
          <w:tag w:val="MENDELEY_CITATION_v3_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"/>
          <w:id w:val="1752621188"/>
          <w:placeholder>
            <w:docPart w:val="DefaultPlaceholder_-1854013440"/>
          </w:placeholder>
        </w:sdtPr>
        <w:sdtContent>
          <w:r w:rsidR="006D6D02" w:rsidRPr="006D6D02">
            <w:rPr>
              <w:rFonts w:cs="Arial"/>
              <w:color w:val="000000"/>
              <w:szCs w:val="24"/>
            </w:rPr>
            <w:t>(</w:t>
          </w:r>
          <w:proofErr w:type="spellStart"/>
          <w:r w:rsidR="006D6D02" w:rsidRPr="006D6D02">
            <w:rPr>
              <w:rFonts w:cs="Arial"/>
              <w:color w:val="000000"/>
              <w:szCs w:val="24"/>
            </w:rPr>
            <w:t>Jarvers</w:t>
          </w:r>
          <w:proofErr w:type="spellEnd"/>
          <w:r w:rsidR="006D6D02" w:rsidRPr="006D6D02">
            <w:rPr>
              <w:rFonts w:cs="Arial"/>
              <w:color w:val="000000"/>
              <w:szCs w:val="24"/>
            </w:rPr>
            <w:t xml:space="preserve"> et al., 2016)</w:t>
          </w:r>
        </w:sdtContent>
      </w:sdt>
      <w:r w:rsidR="002B4508" w:rsidRPr="00E40072">
        <w:rPr>
          <w:rFonts w:cs="Arial"/>
          <w:szCs w:val="24"/>
        </w:rPr>
        <w:t xml:space="preserve">. </w:t>
      </w:r>
      <w:r w:rsidR="006D77A4" w:rsidRPr="00E40072">
        <w:rPr>
          <w:rFonts w:cs="Arial"/>
          <w:szCs w:val="24"/>
        </w:rPr>
        <w:t>Moreover, in the wild, the gerbils live in desert</w:t>
      </w:r>
      <w:r w:rsidR="00733F3C" w:rsidRPr="00E40072">
        <w:rPr>
          <w:rFonts w:cs="Arial"/>
          <w:szCs w:val="24"/>
        </w:rPr>
        <w:t>s</w:t>
      </w:r>
      <w:r w:rsidR="006D77A4" w:rsidRPr="00E40072">
        <w:rPr>
          <w:rFonts w:cs="Arial"/>
          <w:szCs w:val="24"/>
        </w:rPr>
        <w:t xml:space="preserve"> making them natural foragers in one of the most dynamic environments in the world. </w:t>
      </w:r>
      <w:r w:rsidR="00733F3C" w:rsidRPr="00E40072">
        <w:rPr>
          <w:rFonts w:cs="Arial"/>
          <w:szCs w:val="24"/>
        </w:rPr>
        <w:t xml:space="preserve">Considering </w:t>
      </w:r>
      <w:r w:rsidR="00442C9A" w:rsidRPr="00E40072">
        <w:rPr>
          <w:rFonts w:cs="Arial"/>
          <w:szCs w:val="24"/>
        </w:rPr>
        <w:t>these adaptive behaviours of the gerbils, in this study, we decided to use them as a rodent model to investigate the neural underpinnings of decision making during an exploration-exploitation dilemma.</w:t>
      </w:r>
    </w:p>
    <w:p w14:paraId="0675D1F2" w14:textId="54730669" w:rsidR="001A1963" w:rsidRPr="00E40072" w:rsidRDefault="001A1963">
      <w:pPr>
        <w:rPr>
          <w:rFonts w:cs="Arial"/>
          <w:szCs w:val="24"/>
        </w:rPr>
      </w:pPr>
      <w:r w:rsidRPr="00E40072">
        <w:rPr>
          <w:rFonts w:cs="Arial"/>
          <w:szCs w:val="24"/>
        </w:rPr>
        <w:t>Further</w:t>
      </w:r>
      <w:r w:rsidR="001B54A3" w:rsidRPr="00E40072">
        <w:rPr>
          <w:rFonts w:cs="Arial"/>
          <w:szCs w:val="24"/>
        </w:rPr>
        <w:t>more</w:t>
      </w:r>
      <w:r w:rsidRPr="00E40072">
        <w:rPr>
          <w:rFonts w:cs="Arial"/>
          <w:szCs w:val="24"/>
        </w:rPr>
        <w:t>, the gerbil atlas created by</w:t>
      </w:r>
      <w:r w:rsidR="00B81B2F">
        <w:rPr>
          <w:rFonts w:cs="Arial"/>
          <w:szCs w:val="24"/>
        </w:rPr>
        <w:t xml:space="preserve"> </w:t>
      </w:r>
      <w:sdt>
        <w:sdtPr>
          <w:rPr>
            <w:rFonts w:cs="Arial"/>
            <w:color w:val="000000"/>
            <w:szCs w:val="24"/>
          </w:rPr>
          <w:tag w:val="MENDELEY_CITATION_v3_eyJjaXRhdGlvbklEIjoiTUVOREVMRVlfQ0lUQVRJT05fODA2ZWE3NGQtN2ZiYy00YjI0LTg1OTctYTlmYThhZjIxOThm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jb250YWluZXItdGl0bGUtc2hvcnQiOiJCcmFpbiBTdHJ1Y3QgRnVuY3Q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n0sImlzVGVtcG9yYXJ5IjpmYWxzZX1dfQ=="/>
          <w:id w:val="2001691670"/>
          <w:placeholder>
            <w:docPart w:val="DefaultPlaceholder_-1854013440"/>
          </w:placeholder>
        </w:sdtPr>
        <w:sdtContent>
          <w:r w:rsidR="006D6D02" w:rsidRPr="006D6D02">
            <w:rPr>
              <w:rFonts w:cs="Arial"/>
              <w:color w:val="000000"/>
              <w:szCs w:val="24"/>
            </w:rPr>
            <w:t>Radtke-Schuller et al., 2016</w:t>
          </w:r>
        </w:sdtContent>
      </w:sdt>
      <w:r w:rsidRPr="00E40072">
        <w:rPr>
          <w:rFonts w:cs="Arial"/>
          <w:szCs w:val="24"/>
        </w:rPr>
        <w:t xml:space="preserve"> </w:t>
      </w:r>
      <w:r w:rsidR="006649F1" w:rsidRPr="00E40072">
        <w:rPr>
          <w:rFonts w:cs="Arial"/>
          <w:szCs w:val="24"/>
        </w:rPr>
        <w:t>extensively maps</w:t>
      </w:r>
      <w:r w:rsidRPr="00E40072">
        <w:rPr>
          <w:rFonts w:cs="Arial"/>
          <w:szCs w:val="24"/>
        </w:rPr>
        <w:t xml:space="preserve"> </w:t>
      </w:r>
      <w:r w:rsidR="006649F1" w:rsidRPr="00E40072">
        <w:rPr>
          <w:rFonts w:cs="Arial"/>
          <w:szCs w:val="24"/>
        </w:rPr>
        <w:t xml:space="preserve">their cortical boundaries and connections enabling researchers to develop techniques for chronic recordings and optogenetic manipulation on these animals </w:t>
      </w:r>
      <w:sdt>
        <w:sdtPr>
          <w:rPr>
            <w:rFonts w:cs="Arial"/>
            <w:color w:val="000000"/>
            <w:szCs w:val="24"/>
          </w:rPr>
          <w:tag w:val="MENDELEY_CITATION_v3_eyJjaXRhdGlvbklEIjoiTUVOREVMRVlfQ0lUQVRJT05fMTRhZWU5NTAtYjQ4MS00MTU5LTlhYzYtMDRjNzgxYWQyNGNhIiwicHJvcGVydGllcyI6eyJub3RlSW5kZXgiOjB9LCJpc0VkaXRlZCI6ZmFsc2UsIm1hbnVhbE92ZXJyaWRlIjp7ImlzTWFudWFsbHlPdmVycmlkZGVuIjpmYWxzZSwiY2l0ZXByb2NUZXh0IjoiKEJydW5rIGV0IGFsLiwgMjAxOTsgWmVtcGVsdHppIGV0IGFsLiwgMjAyMC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
          <w:id w:val="1234593057"/>
          <w:placeholder>
            <w:docPart w:val="DefaultPlaceholder_-1854013440"/>
          </w:placeholder>
        </w:sdtPr>
        <w:sdtContent>
          <w:r w:rsidR="006D6D02" w:rsidRPr="006D6D02">
            <w:rPr>
              <w:rFonts w:cs="Arial"/>
              <w:color w:val="000000"/>
              <w:szCs w:val="24"/>
            </w:rPr>
            <w:t>(</w:t>
          </w:r>
          <w:proofErr w:type="spellStart"/>
          <w:r w:rsidR="006D6D02" w:rsidRPr="006D6D02">
            <w:rPr>
              <w:rFonts w:cs="Arial"/>
              <w:color w:val="000000"/>
              <w:szCs w:val="24"/>
            </w:rPr>
            <w:t>Brunk</w:t>
          </w:r>
          <w:proofErr w:type="spellEnd"/>
          <w:r w:rsidR="006D6D02" w:rsidRPr="006D6D02">
            <w:rPr>
              <w:rFonts w:cs="Arial"/>
              <w:color w:val="000000"/>
              <w:szCs w:val="24"/>
            </w:rPr>
            <w:t xml:space="preserve"> et al., 2019; </w:t>
          </w:r>
          <w:proofErr w:type="spellStart"/>
          <w:r w:rsidR="006D6D02" w:rsidRPr="006D6D02">
            <w:rPr>
              <w:rFonts w:cs="Arial"/>
              <w:color w:val="000000"/>
              <w:szCs w:val="24"/>
            </w:rPr>
            <w:t>Zempeltzi</w:t>
          </w:r>
          <w:proofErr w:type="spellEnd"/>
          <w:r w:rsidR="006D6D02" w:rsidRPr="006D6D02">
            <w:rPr>
              <w:rFonts w:cs="Arial"/>
              <w:color w:val="000000"/>
              <w:szCs w:val="24"/>
            </w:rPr>
            <w:t xml:space="preserve"> et al., 2020)</w:t>
          </w:r>
        </w:sdtContent>
      </w:sdt>
      <w:r w:rsidR="006956BC" w:rsidRPr="00E40072">
        <w:rPr>
          <w:rFonts w:cs="Arial"/>
          <w:szCs w:val="24"/>
        </w:rPr>
        <w:t>.</w:t>
      </w:r>
      <w:r w:rsidR="00DD58BE" w:rsidRPr="00E40072">
        <w:rPr>
          <w:rFonts w:cs="Arial"/>
          <w:szCs w:val="24"/>
        </w:rPr>
        <w:t xml:space="preserve"> </w:t>
      </w:r>
      <w:r w:rsidR="00CD6BAF" w:rsidRPr="00E40072">
        <w:rPr>
          <w:rFonts w:cs="Arial"/>
          <w:szCs w:val="24"/>
        </w:rPr>
        <w:t>Regarding</w:t>
      </w:r>
      <w:r w:rsidR="00DD58BE" w:rsidRPr="00E40072">
        <w:rPr>
          <w:rFonts w:cs="Arial"/>
          <w:szCs w:val="24"/>
        </w:rPr>
        <w:t xml:space="preserve"> prefrontal cortex, the atlas avoids the usage of common nomenclature such as mPFC or </w:t>
      </w:r>
      <w:commentRangeStart w:id="21"/>
      <w:r w:rsidR="00DD58BE" w:rsidRPr="00E40072">
        <w:rPr>
          <w:rFonts w:cs="Arial"/>
          <w:szCs w:val="24"/>
        </w:rPr>
        <w:t>d</w:t>
      </w:r>
      <w:ins w:id="22" w:author="Max Happel MSB Berlin" w:date="2024-01-30T17:30:00Z">
        <w:r w:rsidR="00D578DD">
          <w:rPr>
            <w:rFonts w:cs="Arial"/>
            <w:szCs w:val="24"/>
          </w:rPr>
          <w:t>orso</w:t>
        </w:r>
      </w:ins>
      <w:r w:rsidR="00DD58BE" w:rsidRPr="00E40072">
        <w:rPr>
          <w:rFonts w:cs="Arial"/>
          <w:szCs w:val="24"/>
        </w:rPr>
        <w:t>l</w:t>
      </w:r>
      <w:ins w:id="23" w:author="Max Happel MSB Berlin" w:date="2024-01-30T17:30:00Z">
        <w:r w:rsidR="00D578DD">
          <w:rPr>
            <w:rFonts w:cs="Arial"/>
            <w:szCs w:val="24"/>
          </w:rPr>
          <w:t xml:space="preserve">ateral </w:t>
        </w:r>
      </w:ins>
      <w:r w:rsidR="00DD58BE" w:rsidRPr="00E40072">
        <w:rPr>
          <w:rFonts w:cs="Arial"/>
          <w:szCs w:val="24"/>
        </w:rPr>
        <w:t>PFC</w:t>
      </w:r>
      <w:commentRangeEnd w:id="21"/>
      <w:r w:rsidR="00D578DD">
        <w:rPr>
          <w:rStyle w:val="CommentReference"/>
        </w:rPr>
        <w:commentReference w:id="21"/>
      </w:r>
      <w:r w:rsidR="00DD58BE" w:rsidRPr="00E40072">
        <w:rPr>
          <w:rFonts w:cs="Arial"/>
          <w:szCs w:val="24"/>
        </w:rPr>
        <w:t xml:space="preserve">. </w:t>
      </w:r>
      <w:r w:rsidR="00F536BC" w:rsidRPr="00E40072">
        <w:rPr>
          <w:rFonts w:cs="Arial"/>
          <w:szCs w:val="24"/>
        </w:rPr>
        <w:t>Instead,</w:t>
      </w:r>
      <w:r w:rsidR="008A2243" w:rsidRPr="00E40072">
        <w:rPr>
          <w:rFonts w:cs="Arial"/>
          <w:szCs w:val="24"/>
        </w:rPr>
        <w:t xml:space="preserve"> it</w:t>
      </w:r>
      <w:r w:rsidR="00DD58BE" w:rsidRPr="00E40072">
        <w:rPr>
          <w:rFonts w:cs="Arial"/>
          <w:szCs w:val="24"/>
        </w:rPr>
        <w:t xml:space="preserve"> just maps the </w:t>
      </w:r>
      <w:r w:rsidR="00BB1D21" w:rsidRPr="00E40072">
        <w:rPr>
          <w:rFonts w:cs="Arial"/>
          <w:szCs w:val="24"/>
        </w:rPr>
        <w:t>anterior region of frontal cortex as frontal region A (FrA) that lies between the olfactory bulb and the secondary motor cortex.</w:t>
      </w:r>
      <w:r w:rsidR="0049740E" w:rsidRPr="00E40072">
        <w:rPr>
          <w:rFonts w:cs="Arial"/>
          <w:szCs w:val="24"/>
        </w:rPr>
        <w:t xml:space="preserve"> This clear anatomical distinction unlike in mice and rats forms a better analogue of human and monkey aPFC, whose role </w:t>
      </w:r>
      <w:r w:rsidR="001743A6" w:rsidRPr="00E40072">
        <w:rPr>
          <w:rFonts w:cs="Arial"/>
          <w:szCs w:val="24"/>
        </w:rPr>
        <w:t>is</w:t>
      </w:r>
      <w:r w:rsidR="008C1780" w:rsidRPr="00E40072">
        <w:rPr>
          <w:rFonts w:cs="Arial"/>
          <w:szCs w:val="24"/>
        </w:rPr>
        <w:t xml:space="preserve"> significant</w:t>
      </w:r>
      <w:r w:rsidR="003F0347" w:rsidRPr="00E40072">
        <w:rPr>
          <w:rFonts w:cs="Arial"/>
          <w:szCs w:val="24"/>
        </w:rPr>
        <w:t xml:space="preserve"> </w:t>
      </w:r>
      <w:r w:rsidR="00867823" w:rsidRPr="00E40072">
        <w:rPr>
          <w:rFonts w:cs="Arial"/>
          <w:szCs w:val="24"/>
        </w:rPr>
        <w:t>in exploratory decision making</w:t>
      </w:r>
      <w:r w:rsidR="0049740E" w:rsidRPr="00E40072">
        <w:rPr>
          <w:rFonts w:cs="Arial"/>
          <w:szCs w:val="24"/>
        </w:rPr>
        <w:t>.</w:t>
      </w:r>
    </w:p>
    <w:p w14:paraId="7103F399" w14:textId="60D354DC" w:rsidR="00FC5208" w:rsidRPr="00985BDB" w:rsidRDefault="00A22A08" w:rsidP="00985BDB">
      <w:pPr>
        <w:pStyle w:val="Heading2"/>
      </w:pPr>
      <w:bookmarkStart w:id="24" w:name="_Toc157095614"/>
      <w:bookmarkStart w:id="25" w:name="_Toc157095926"/>
      <w:commentRangeStart w:id="26"/>
      <w:r>
        <w:t>P</w:t>
      </w:r>
      <w:r w:rsidRPr="00985BDB">
        <w:t xml:space="preserve">robabilistic </w:t>
      </w:r>
      <w:commentRangeEnd w:id="26"/>
      <w:r w:rsidR="00A22E12">
        <w:rPr>
          <w:rStyle w:val="CommentReference"/>
          <w:rFonts w:eastAsiaTheme="minorHAnsi" w:cstheme="minorBidi"/>
          <w:b w:val="0"/>
          <w:bCs w:val="0"/>
        </w:rPr>
        <w:commentReference w:id="26"/>
      </w:r>
      <w:r w:rsidRPr="00985BDB">
        <w:t xml:space="preserve">foraging as a tool to induce the exploration-exploitation </w:t>
      </w:r>
      <w:proofErr w:type="gramStart"/>
      <w:r w:rsidRPr="00985BDB">
        <w:t>dilemma</w:t>
      </w:r>
      <w:bookmarkEnd w:id="24"/>
      <w:bookmarkEnd w:id="25"/>
      <w:proofErr w:type="gramEnd"/>
    </w:p>
    <w:p w14:paraId="5BE31BD4" w14:textId="48798699" w:rsidR="005B4498" w:rsidRPr="00E40072" w:rsidRDefault="00744BD8" w:rsidP="005B4498">
      <w:pPr>
        <w:rPr>
          <w:rFonts w:cs="Arial"/>
          <w:szCs w:val="24"/>
          <w:lang w:val="en-US"/>
        </w:rPr>
      </w:pPr>
      <w:r w:rsidRPr="00E40072">
        <w:rPr>
          <w:rFonts w:cs="Arial"/>
          <w:szCs w:val="24"/>
        </w:rPr>
        <w:t>To investigate decision-making under uncertainty in Mongolian gerbils, we adapted the probabilistic foraging task from a study by</w:t>
      </w:r>
      <w:r w:rsidR="000D2B1D" w:rsidRPr="00E40072">
        <w:rPr>
          <w:rFonts w:cs="Arial"/>
          <w:szCs w:val="24"/>
        </w:rPr>
        <w:t xml:space="preserve"> </w:t>
      </w:r>
      <w:sdt>
        <w:sdtPr>
          <w:rPr>
            <w:rFonts w:cs="Arial"/>
            <w:color w:val="000000"/>
            <w:szCs w:val="24"/>
          </w:rPr>
          <w:tag w:val="MENDELEY_CITATION_v3_eyJjaXRhdGlvbklEIjoiTUVOREVMRVlfQ0lUQVRJT05fYzI0YWJiOTItYzhjZi00OGFmLTg2ZjQtMzZmYTRlMjdjZDA4IiwicHJvcGVydGllcyI6eyJub3RlSW5kZXgiOjB9LCJpc0VkaXRlZCI6ZmFsc2UsIm1hbnVhbE92ZXJyaWRlIjp7ImlzTWFudWFsbHlPdmVycmlkZGVuIjp0cnVlLCJjaXRlcHJvY1RleHQiOiIoTG90dGVtIGV0IGFsLiwgMjAxOCkiLCJtYW51YWxPdmVycmlkZVRleHQiOiJMb3R0ZW0gZXQgYWwuLCAyMDE4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
          <w:id w:val="1719387264"/>
          <w:placeholder>
            <w:docPart w:val="DefaultPlaceholder_-1854013440"/>
          </w:placeholder>
        </w:sdtPr>
        <w:sdtContent>
          <w:proofErr w:type="spellStart"/>
          <w:r w:rsidR="006D6D02" w:rsidRPr="006D6D02">
            <w:rPr>
              <w:rFonts w:cs="Arial"/>
              <w:color w:val="000000"/>
              <w:szCs w:val="24"/>
            </w:rPr>
            <w:t>Lottem</w:t>
          </w:r>
          <w:proofErr w:type="spellEnd"/>
          <w:r w:rsidR="006D6D02" w:rsidRPr="006D6D02">
            <w:rPr>
              <w:rFonts w:cs="Arial"/>
              <w:color w:val="000000"/>
              <w:szCs w:val="24"/>
            </w:rPr>
            <w:t xml:space="preserve"> et al., 2018</w:t>
          </w:r>
        </w:sdtContent>
      </w:sdt>
      <w:r w:rsidRPr="00E40072">
        <w:rPr>
          <w:rFonts w:cs="Arial"/>
          <w:szCs w:val="24"/>
        </w:rPr>
        <w:t xml:space="preserve">, originally conducted with mice. </w:t>
      </w:r>
      <w:r w:rsidRPr="00E40072">
        <w:rPr>
          <w:rFonts w:cs="Arial"/>
          <w:szCs w:val="24"/>
          <w:lang w:val="en-US"/>
        </w:rPr>
        <w:t xml:space="preserve">This study presents a sophisticated setup to simulate </w:t>
      </w:r>
      <w:r w:rsidRPr="00E40072">
        <w:rPr>
          <w:rFonts w:cs="Arial"/>
          <w:szCs w:val="24"/>
        </w:rPr>
        <w:t>an exploration-exploitation dilemma by incorporating probabilistic rules that govern the availability of rewards</w:t>
      </w:r>
      <w:r w:rsidR="00034469" w:rsidRPr="00E40072">
        <w:rPr>
          <w:rFonts w:cs="Arial"/>
          <w:szCs w:val="24"/>
        </w:rPr>
        <w:t xml:space="preserve">. </w:t>
      </w:r>
      <w:r w:rsidRPr="00E40072">
        <w:rPr>
          <w:rFonts w:cs="Arial"/>
          <w:szCs w:val="24"/>
          <w:lang w:val="en-US"/>
        </w:rPr>
        <w:t xml:space="preserve">In this task, mice were trained in a controlled environment featuring an elongated </w:t>
      </w:r>
      <w:r w:rsidRPr="00E40072">
        <w:rPr>
          <w:rFonts w:cs="Arial"/>
          <w:szCs w:val="24"/>
          <w:lang w:val="en-US"/>
        </w:rPr>
        <w:lastRenderedPageBreak/>
        <w:t xml:space="preserve">chamber with two water-reward ports at each end. In each trial, the mice performed a sequence of nose-pokes at one of the reward ports, with each nose-poke having a decreasing probability of yielding a water reward. </w:t>
      </w:r>
      <w:r w:rsidR="00086C47" w:rsidRPr="005B4498">
        <w:rPr>
          <w:rFonts w:cs="Arial"/>
          <w:szCs w:val="24"/>
          <w:lang w:val="en-US"/>
        </w:rPr>
        <w:t xml:space="preserve">In </w:t>
      </w:r>
      <w:r w:rsidR="00AD5C77">
        <w:rPr>
          <w:rFonts w:cs="Arial"/>
          <w:szCs w:val="24"/>
          <w:lang w:val="en-US"/>
        </w:rPr>
        <w:t>this</w:t>
      </w:r>
      <w:r w:rsidR="00086C47" w:rsidRPr="005B4498">
        <w:rPr>
          <w:rFonts w:cs="Arial"/>
          <w:szCs w:val="24"/>
          <w:lang w:val="en-US"/>
        </w:rPr>
        <w:t xml:space="preserve"> task, mice had to make a choice with each nose-poke: whether to continue exploiting the current water source, which offered diminishing rewards, or to venture out to explore another port that might provide greater rewards. This setup created a dynamic environment, requiring the animals to constantly evaluate their options. They needed to balance the benefits of a familiar but less rewarding resource against the potential gains from unexplored alternatives</w:t>
      </w:r>
      <w:r w:rsidRPr="00E40072">
        <w:rPr>
          <w:rFonts w:cs="Arial"/>
          <w:szCs w:val="24"/>
          <w:lang w:val="en-US"/>
        </w:rPr>
        <w:t>.</w:t>
      </w:r>
      <w:r w:rsidR="003A5E7F" w:rsidRPr="00E40072">
        <w:rPr>
          <w:rFonts w:cs="Arial"/>
          <w:szCs w:val="24"/>
        </w:rPr>
        <w:t xml:space="preserve"> </w:t>
      </w:r>
      <w:r w:rsidRPr="00E40072">
        <w:rPr>
          <w:rFonts w:cs="Arial"/>
          <w:szCs w:val="24"/>
          <w:lang w:val="en-US"/>
        </w:rPr>
        <w:t>The task was structured into three trial types, each defined by different starting reward probabilities.</w:t>
      </w:r>
      <w:r w:rsidR="00742F37" w:rsidRPr="00E40072">
        <w:rPr>
          <w:rFonts w:cs="Arial"/>
          <w:szCs w:val="24"/>
          <w:lang w:val="en-US"/>
        </w:rPr>
        <w:t xml:space="preserve"> T</w:t>
      </w:r>
      <w:r w:rsidR="00742F37" w:rsidRPr="00E40072">
        <w:rPr>
          <w:rFonts w:cs="Arial"/>
          <w:szCs w:val="24"/>
        </w:rPr>
        <w:t xml:space="preserve">he introduction of varying initial reward probabilities further adds layers of uncertainty, compelling the </w:t>
      </w:r>
      <w:r w:rsidR="005D0BC8" w:rsidRPr="00E40072">
        <w:rPr>
          <w:rFonts w:cs="Arial"/>
          <w:szCs w:val="24"/>
        </w:rPr>
        <w:t>animals</w:t>
      </w:r>
      <w:r w:rsidR="00742F37" w:rsidRPr="00E40072">
        <w:rPr>
          <w:rFonts w:cs="Arial"/>
          <w:szCs w:val="24"/>
        </w:rPr>
        <w:t xml:space="preserve"> to make decisions in an environment where the chances of reward are dynamic and unpredictable.</w:t>
      </w:r>
    </w:p>
    <w:p w14:paraId="3DF2AB45" w14:textId="360D3E12" w:rsidR="00744BD8" w:rsidRPr="00E40072" w:rsidRDefault="00744BD8" w:rsidP="00FC5208">
      <w:pPr>
        <w:rPr>
          <w:rFonts w:cs="Arial"/>
          <w:szCs w:val="24"/>
        </w:rPr>
      </w:pPr>
      <w:r w:rsidRPr="00E40072">
        <w:rPr>
          <w:rFonts w:cs="Arial"/>
          <w:szCs w:val="24"/>
          <w:lang w:val="en-US"/>
        </w:rPr>
        <w:t xml:space="preserve">This paradigm effectively models real-life </w:t>
      </w:r>
      <w:r w:rsidR="00AD4C3F" w:rsidRPr="00E40072">
        <w:rPr>
          <w:rFonts w:cs="Arial"/>
          <w:szCs w:val="24"/>
          <w:lang w:val="en-US"/>
        </w:rPr>
        <w:t>foraging scenarios</w:t>
      </w:r>
      <w:r w:rsidR="00525108" w:rsidRPr="00E40072">
        <w:rPr>
          <w:rFonts w:cs="Arial"/>
          <w:szCs w:val="24"/>
          <w:lang w:val="en-US"/>
        </w:rPr>
        <w:t xml:space="preserve"> </w:t>
      </w:r>
      <w:r w:rsidR="00525108" w:rsidRPr="00E40072">
        <w:rPr>
          <w:rFonts w:cs="Arial"/>
          <w:szCs w:val="24"/>
        </w:rPr>
        <w:t xml:space="preserve">and </w:t>
      </w:r>
      <w:r w:rsidR="000008B8" w:rsidRPr="00E40072">
        <w:rPr>
          <w:rFonts w:cs="Arial"/>
          <w:szCs w:val="24"/>
          <w:lang w:val="en-US"/>
        </w:rPr>
        <w:t>offers an excellent experimental framework to explore how rodents navigate the balance between exploitation and exploration under uncertainty</w:t>
      </w:r>
      <w:r w:rsidR="00927DEF" w:rsidRPr="00E40072">
        <w:rPr>
          <w:rFonts w:cs="Arial"/>
          <w:szCs w:val="24"/>
          <w:lang w:val="en-US"/>
        </w:rPr>
        <w:t>. By adapting this task for Mongolian gerbils</w:t>
      </w:r>
      <w:r w:rsidR="00B73A6E" w:rsidRPr="00E40072">
        <w:rPr>
          <w:rFonts w:cs="Arial"/>
          <w:szCs w:val="24"/>
          <w:lang w:val="en-US"/>
        </w:rPr>
        <w:t xml:space="preserve"> and introducing simultaneous chronic recordings, </w:t>
      </w:r>
      <w:r w:rsidR="00927DEF" w:rsidRPr="00E40072">
        <w:rPr>
          <w:rFonts w:cs="Arial"/>
          <w:szCs w:val="24"/>
          <w:lang w:val="en-US"/>
        </w:rPr>
        <w:t xml:space="preserve">we closely </w:t>
      </w:r>
      <w:r w:rsidR="00B73A6E" w:rsidRPr="00E40072">
        <w:rPr>
          <w:rFonts w:cs="Arial"/>
          <w:szCs w:val="24"/>
          <w:lang w:val="en-US"/>
        </w:rPr>
        <w:t>investigate</w:t>
      </w:r>
      <w:r w:rsidR="00A607E4">
        <w:rPr>
          <w:rFonts w:cs="Arial"/>
          <w:szCs w:val="24"/>
          <w:lang w:val="en-US"/>
        </w:rPr>
        <w:t>d</w:t>
      </w:r>
      <w:r w:rsidR="00927DEF" w:rsidRPr="00E40072">
        <w:rPr>
          <w:rFonts w:cs="Arial"/>
          <w:szCs w:val="24"/>
          <w:lang w:val="en-US"/>
        </w:rPr>
        <w:t xml:space="preserve"> the neural mechanisms of </w:t>
      </w:r>
      <w:r w:rsidR="00B73A6E" w:rsidRPr="00E40072">
        <w:rPr>
          <w:rFonts w:cs="Arial"/>
          <w:szCs w:val="24"/>
          <w:lang w:val="en-US"/>
        </w:rPr>
        <w:t>attentional resource allocation in the frontal cortex during a</w:t>
      </w:r>
      <w:r w:rsidR="00B93794" w:rsidRPr="00E40072">
        <w:rPr>
          <w:rFonts w:cs="Arial"/>
          <w:szCs w:val="24"/>
          <w:lang w:val="en-US"/>
        </w:rPr>
        <w:t>n</w:t>
      </w:r>
      <w:r w:rsidR="00927DEF" w:rsidRPr="00E40072">
        <w:rPr>
          <w:rFonts w:cs="Arial"/>
          <w:szCs w:val="24"/>
          <w:lang w:val="en-US"/>
        </w:rPr>
        <w:t xml:space="preserve"> </w:t>
      </w:r>
      <w:r w:rsidR="00B73A6E" w:rsidRPr="00E40072">
        <w:rPr>
          <w:rFonts w:cs="Arial"/>
          <w:szCs w:val="24"/>
          <w:lang w:val="en-US"/>
        </w:rPr>
        <w:t>exploration-exploitation dilemma</w:t>
      </w:r>
      <w:r w:rsidR="00927DEF" w:rsidRPr="00E40072">
        <w:rPr>
          <w:rFonts w:cs="Arial"/>
          <w:szCs w:val="24"/>
          <w:lang w:val="en-US"/>
        </w:rPr>
        <w:t>.</w:t>
      </w:r>
    </w:p>
    <w:p w14:paraId="20E46643" w14:textId="62542CA1" w:rsidR="008F041D" w:rsidRPr="00985BDB" w:rsidRDefault="00222E57" w:rsidP="00985BDB">
      <w:pPr>
        <w:pStyle w:val="Heading2"/>
      </w:pPr>
      <w:bookmarkStart w:id="27" w:name="_Toc157095615"/>
      <w:bookmarkStart w:id="28" w:name="_Toc157095927"/>
      <w:commentRangeStart w:id="29"/>
      <w:r>
        <w:t>Layer</w:t>
      </w:r>
      <w:commentRangeEnd w:id="29"/>
      <w:r w:rsidR="00FD061A">
        <w:rPr>
          <w:rStyle w:val="CommentReference"/>
          <w:rFonts w:eastAsiaTheme="minorHAnsi" w:cstheme="minorBidi"/>
          <w:b w:val="0"/>
          <w:bCs w:val="0"/>
        </w:rPr>
        <w:commentReference w:id="29"/>
      </w:r>
      <w:r>
        <w:t xml:space="preserve">-dependent processing in decision making: Insights from chronic laminar recordings and </w:t>
      </w:r>
      <w:r w:rsidR="004D74A5">
        <w:t>current source density</w:t>
      </w:r>
      <w:r>
        <w:t xml:space="preserve"> analysis in </w:t>
      </w:r>
      <w:proofErr w:type="gramStart"/>
      <w:r>
        <w:t>rodents</w:t>
      </w:r>
      <w:bookmarkEnd w:id="27"/>
      <w:bookmarkEnd w:id="28"/>
      <w:proofErr w:type="gramEnd"/>
    </w:p>
    <w:p w14:paraId="2DE85BD5" w14:textId="05A45DE6" w:rsidR="00161A7B" w:rsidRDefault="00161A7B" w:rsidP="00161A7B">
      <w:pPr>
        <w:rPr>
          <w:rFonts w:cs="Arial"/>
          <w:szCs w:val="24"/>
          <w:lang w:val="en-US"/>
        </w:rPr>
      </w:pPr>
      <w:r w:rsidRPr="00E40072">
        <w:rPr>
          <w:rFonts w:cs="Arial"/>
          <w:szCs w:val="24"/>
          <w:lang w:val="en-US"/>
        </w:rPr>
        <w:t>The integration of chronic laminar electrophysiology recordings and current source density (CSD) analysis forms a cornerstone of our study in exploring decision-making processes in the frontal region A (FrA) of Mongolian gerbils. Chronic recordings, with their ability to capture long-term neural activity in awake, behaving animals, are instrumental in revealing the intricate dynamics of brain function. This approach, successfully employed in previous gerbil studies</w:t>
      </w:r>
      <w:sdt>
        <w:sdtPr>
          <w:rPr>
            <w:rFonts w:cs="Arial"/>
            <w:color w:val="000000"/>
            <w:szCs w:val="24"/>
            <w:lang w:val="en-US"/>
          </w:rPr>
          <w:tag w:val="MENDELEY_CITATION_v3_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"/>
          <w:id w:val="283620349"/>
          <w:placeholder>
            <w:docPart w:val="DefaultPlaceholder_-1854013440"/>
          </w:placeholder>
        </w:sdtPr>
        <w:sdtContent>
          <w:r w:rsidR="00D47528">
            <w:rPr>
              <w:rFonts w:cs="Arial"/>
              <w:color w:val="000000"/>
              <w:szCs w:val="24"/>
              <w:lang w:val="en-US"/>
            </w:rPr>
            <w:t xml:space="preserve"> </w:t>
          </w:r>
          <w:r w:rsidR="006D6D02" w:rsidRPr="006D6D02">
            <w:rPr>
              <w:rFonts w:cs="Arial"/>
              <w:color w:val="000000"/>
              <w:szCs w:val="24"/>
              <w:lang w:val="en-US"/>
            </w:rPr>
            <w:t xml:space="preserve">(Deane et al., 2020; Happel et al., 2014; </w:t>
          </w:r>
          <w:proofErr w:type="spellStart"/>
          <w:r w:rsidR="006D6D02" w:rsidRPr="006D6D02">
            <w:rPr>
              <w:rFonts w:cs="Arial"/>
              <w:color w:val="000000"/>
              <w:szCs w:val="24"/>
              <w:lang w:val="en-US"/>
            </w:rPr>
            <w:t>Zempeltzi</w:t>
          </w:r>
          <w:proofErr w:type="spellEnd"/>
          <w:r w:rsidR="006D6D02" w:rsidRPr="006D6D02">
            <w:rPr>
              <w:rFonts w:cs="Arial"/>
              <w:color w:val="000000"/>
              <w:szCs w:val="24"/>
              <w:lang w:val="en-US"/>
            </w:rPr>
            <w:t xml:space="preserve"> et al., 2020)</w:t>
          </w:r>
        </w:sdtContent>
      </w:sdt>
      <w:r w:rsidRPr="00E40072">
        <w:rPr>
          <w:rFonts w:cs="Arial"/>
          <w:szCs w:val="24"/>
          <w:lang w:val="en-US"/>
        </w:rPr>
        <w:t xml:space="preserve">, allows for a mesoscale examination of population activity across cortical layers, providing a comprehensive view of neural </w:t>
      </w:r>
      <w:ins w:id="30" w:author="Max Happel MSB Berlin" w:date="2024-01-30T17:21:00Z">
        <w:r w:rsidR="003C75EF">
          <w:rPr>
            <w:rFonts w:cs="Arial"/>
            <w:szCs w:val="24"/>
            <w:lang w:val="en-US"/>
          </w:rPr>
          <w:t xml:space="preserve">circuit </w:t>
        </w:r>
      </w:ins>
      <w:r w:rsidRPr="00E40072">
        <w:rPr>
          <w:rFonts w:cs="Arial"/>
          <w:szCs w:val="24"/>
          <w:lang w:val="en-US"/>
        </w:rPr>
        <w:t xml:space="preserve">processes during </w:t>
      </w:r>
      <w:ins w:id="31" w:author="Max Happel MSB Berlin" w:date="2024-01-30T17:21:00Z">
        <w:r w:rsidR="003C75EF">
          <w:rPr>
            <w:rFonts w:cs="Arial"/>
            <w:szCs w:val="24"/>
            <w:lang w:val="en-US"/>
          </w:rPr>
          <w:t xml:space="preserve">perception, learning and </w:t>
        </w:r>
      </w:ins>
      <w:r w:rsidRPr="00E40072">
        <w:rPr>
          <w:rFonts w:cs="Arial"/>
          <w:szCs w:val="24"/>
          <w:lang w:val="en-US"/>
        </w:rPr>
        <w:t>cognitive tasks.</w:t>
      </w:r>
    </w:p>
    <w:p w14:paraId="11ACC693" w14:textId="22DEA463" w:rsidR="009F48A0" w:rsidRDefault="00826A59" w:rsidP="00161A7B">
      <w:pPr>
        <w:rPr>
          <w:rFonts w:cs="Arial"/>
          <w:szCs w:val="24"/>
          <w:lang w:val="en-US"/>
        </w:rPr>
      </w:pPr>
      <w:r w:rsidRPr="00E40072">
        <w:rPr>
          <w:rFonts w:cs="Arial"/>
          <w:szCs w:val="24"/>
        </w:rPr>
        <w:t xml:space="preserve">The </w:t>
      </w:r>
      <w:del w:id="32" w:author="Max Happel MSB Berlin" w:date="2024-01-30T17:21:00Z">
        <w:r w:rsidRPr="00E40072" w:rsidDel="003C75EF">
          <w:rPr>
            <w:rFonts w:cs="Arial"/>
            <w:szCs w:val="24"/>
          </w:rPr>
          <w:delText xml:space="preserve">current source density </w:delText>
        </w:r>
        <w:commentRangeStart w:id="33"/>
        <w:r w:rsidRPr="00E40072" w:rsidDel="003C75EF">
          <w:rPr>
            <w:rFonts w:cs="Arial"/>
            <w:szCs w:val="24"/>
          </w:rPr>
          <w:delText>(</w:delText>
        </w:r>
      </w:del>
      <w:r w:rsidRPr="00E40072">
        <w:rPr>
          <w:rFonts w:cs="Arial"/>
          <w:szCs w:val="24"/>
        </w:rPr>
        <w:t>CSD</w:t>
      </w:r>
      <w:del w:id="34" w:author="Max Happel MSB Berlin" w:date="2024-01-30T17:21:00Z">
        <w:r w:rsidRPr="00E40072" w:rsidDel="003C75EF">
          <w:rPr>
            <w:rFonts w:cs="Arial"/>
            <w:szCs w:val="24"/>
          </w:rPr>
          <w:delText>)</w:delText>
        </w:r>
      </w:del>
      <w:commentRangeEnd w:id="33"/>
      <w:r w:rsidR="003C75EF">
        <w:rPr>
          <w:rStyle w:val="CommentReference"/>
        </w:rPr>
        <w:commentReference w:id="33"/>
      </w:r>
      <w:r w:rsidRPr="00E40072">
        <w:rPr>
          <w:rFonts w:cs="Arial"/>
          <w:szCs w:val="24"/>
        </w:rPr>
        <w:t xml:space="preserve"> analysis is an approach used to approximate the location and magnitude of current sources and sinks within brain tissue, inferred from local field potential (</w:t>
      </w:r>
      <w:commentRangeStart w:id="35"/>
      <w:r w:rsidRPr="00E40072">
        <w:rPr>
          <w:rFonts w:cs="Arial"/>
          <w:szCs w:val="24"/>
        </w:rPr>
        <w:t>LFP</w:t>
      </w:r>
      <w:commentRangeEnd w:id="35"/>
      <w:r w:rsidR="00FF202D">
        <w:rPr>
          <w:rStyle w:val="CommentReference"/>
        </w:rPr>
        <w:commentReference w:id="35"/>
      </w:r>
      <w:r w:rsidRPr="00E40072">
        <w:rPr>
          <w:rFonts w:cs="Arial"/>
          <w:szCs w:val="24"/>
        </w:rPr>
        <w:t>) recordings.</w:t>
      </w:r>
      <w:r w:rsidR="007F4790">
        <w:rPr>
          <w:rFonts w:cs="Arial"/>
          <w:szCs w:val="24"/>
          <w:lang w:val="en-US"/>
        </w:rPr>
        <w:t xml:space="preserve"> </w:t>
      </w:r>
      <w:r w:rsidR="005E406B" w:rsidRPr="00E40072">
        <w:rPr>
          <w:rFonts w:cs="Arial"/>
          <w:szCs w:val="24"/>
        </w:rPr>
        <w:t xml:space="preserve">CSD transformation of LFPs is reference free and thereby less affected from referencing artefacts and far-field potentials. </w:t>
      </w:r>
      <w:r w:rsidR="00DD409A">
        <w:rPr>
          <w:rFonts w:cs="Arial"/>
          <w:szCs w:val="24"/>
        </w:rPr>
        <w:t xml:space="preserve">CSD profile </w:t>
      </w:r>
      <w:r w:rsidR="00DD409A">
        <w:rPr>
          <w:rFonts w:cs="Arial"/>
          <w:szCs w:val="24"/>
        </w:rPr>
        <w:lastRenderedPageBreak/>
        <w:t xml:space="preserve">from laminar recordings </w:t>
      </w:r>
      <w:r w:rsidR="007D443F" w:rsidRPr="00E40072">
        <w:rPr>
          <w:rFonts w:cs="Arial"/>
          <w:szCs w:val="24"/>
        </w:rPr>
        <w:t>is a refined measure that identifies regions of synaptic input (sinks) and output (sources), thus providing a detailed map of electrical current flow through the cortical layers, which is crucial for understanding neuronal circuitry at a mesoscopic scale.</w:t>
      </w:r>
      <w:r w:rsidR="00042205">
        <w:rPr>
          <w:rFonts w:cs="Arial"/>
          <w:szCs w:val="24"/>
          <w:lang w:val="en-US"/>
        </w:rPr>
        <w:t xml:space="preserve"> </w:t>
      </w:r>
      <w:r w:rsidR="00410446" w:rsidRPr="00E40072">
        <w:rPr>
          <w:rFonts w:cs="Arial"/>
          <w:szCs w:val="24"/>
          <w:lang w:val="en-US"/>
        </w:rPr>
        <w:t>They represent synaptic population activities with high spatial and temporal precision, uncovering the functional micro-circuitry of the cortex</w:t>
      </w:r>
      <w:r w:rsidR="00C06484" w:rsidRPr="00E40072">
        <w:rPr>
          <w:rFonts w:cs="Arial"/>
          <w:szCs w:val="24"/>
          <w:lang w:val="en-US"/>
        </w:rPr>
        <w:t xml:space="preserve"> </w:t>
      </w:r>
      <w:sdt>
        <w:sdtPr>
          <w:rPr>
            <w:rFonts w:cs="Arial"/>
            <w:color w:val="000000"/>
            <w:szCs w:val="24"/>
            <w:lang w:val="en-US"/>
          </w:rPr>
          <w:tag w:val="MENDELEY_CITATION_v3_eyJjaXRhdGlvbklEIjoiTUVOREVMRVlfQ0lUQVRJT05fOGFmMWY0NGEtYzY1NS00ZjlkLWEzNWYtNTcxOTVjMGM1ZTliIiwicHJvcGVydGllcyI6eyJub3RlSW5kZXgiOjB9LCJpc0VkaXRlZCI6ZmFsc2UsIm1hbnVhbE92ZXJyaWRlIjp7ImlzTWFudWFsbHlPdmVycmlkZGVuIjpmYWxzZSwiY2l0ZXByb2NUZXh0IjoiKEhhcHBlbCBldCBhbC4sIDIwMTA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XX0="/>
          <w:id w:val="-1958932315"/>
          <w:placeholder>
            <w:docPart w:val="DefaultPlaceholder_-1854013440"/>
          </w:placeholder>
        </w:sdtPr>
        <w:sdtContent>
          <w:r w:rsidR="006D6D02" w:rsidRPr="006D6D02">
            <w:rPr>
              <w:rFonts w:cs="Arial"/>
              <w:color w:val="000000"/>
              <w:szCs w:val="24"/>
              <w:lang w:val="en-US"/>
            </w:rPr>
            <w:t>(Happel et al., 2010)</w:t>
          </w:r>
        </w:sdtContent>
      </w:sdt>
      <w:r w:rsidR="004C0D2E" w:rsidRPr="00E40072">
        <w:rPr>
          <w:rFonts w:cs="Arial"/>
          <w:szCs w:val="24"/>
          <w:lang w:val="en-US"/>
        </w:rPr>
        <w:t xml:space="preserve">. </w:t>
      </w:r>
      <w:r w:rsidR="00410446" w:rsidRPr="00E40072">
        <w:rPr>
          <w:rFonts w:cs="Arial"/>
          <w:szCs w:val="24"/>
          <w:lang w:val="en-US"/>
        </w:rPr>
        <w:t xml:space="preserve">It transcends the limitations of single-unit and calcium-imaging techniques by providing a mesoscopic understanding of brain function, essential for interpreting complex cognitive processes </w:t>
      </w:r>
      <w:sdt>
        <w:sdtPr>
          <w:rPr>
            <w:rFonts w:cs="Arial"/>
            <w:szCs w:val="24"/>
            <w:lang w:val="en-US"/>
          </w:rPr>
          <w:tag w:val="MENDELEY_CITATION_v3_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
          <w:id w:val="-1832290651"/>
          <w:placeholder>
            <w:docPart w:val="DefaultPlaceholder_-1854013440"/>
          </w:placeholder>
        </w:sdtPr>
        <w:sdtContent>
          <w:r w:rsidR="006D6D02">
            <w:rPr>
              <w:rFonts w:eastAsia="Times New Roman"/>
            </w:rPr>
            <w:t>(</w:t>
          </w:r>
          <w:proofErr w:type="spellStart"/>
          <w:r w:rsidR="006D6D02">
            <w:rPr>
              <w:rFonts w:eastAsia="Times New Roman"/>
            </w:rPr>
            <w:t>Buzsáki</w:t>
          </w:r>
          <w:proofErr w:type="spellEnd"/>
          <w:r w:rsidR="006D6D02">
            <w:rPr>
              <w:rFonts w:eastAsia="Times New Roman"/>
            </w:rPr>
            <w:t xml:space="preserve"> et al., 2012; Douglas &amp; Martin, 2007; </w:t>
          </w:r>
          <w:proofErr w:type="spellStart"/>
          <w:r w:rsidR="006D6D02">
            <w:rPr>
              <w:rFonts w:eastAsia="Times New Roman"/>
            </w:rPr>
            <w:t>Godlove</w:t>
          </w:r>
          <w:proofErr w:type="spellEnd"/>
          <w:r w:rsidR="006D6D02">
            <w:rPr>
              <w:rFonts w:eastAsia="Times New Roman"/>
            </w:rPr>
            <w:t xml:space="preserve"> et al., 2014)</w:t>
          </w:r>
        </w:sdtContent>
      </w:sdt>
      <w:r w:rsidR="00410446" w:rsidRPr="00E40072">
        <w:rPr>
          <w:rFonts w:cs="Arial"/>
          <w:szCs w:val="24"/>
          <w:lang w:val="en-US"/>
        </w:rPr>
        <w:t>.</w:t>
      </w:r>
      <w:r w:rsidR="00FF2FEE" w:rsidRPr="00E40072">
        <w:rPr>
          <w:rFonts w:cs="Arial"/>
          <w:szCs w:val="24"/>
          <w:lang w:val="en-US"/>
        </w:rPr>
        <w:t xml:space="preserve"> </w:t>
      </w:r>
    </w:p>
    <w:p w14:paraId="6D799559" w14:textId="3DAD654E" w:rsidR="00113BCB" w:rsidRDefault="00363171" w:rsidP="00161A7B">
      <w:pPr>
        <w:rPr>
          <w:rFonts w:cs="Arial"/>
          <w:szCs w:val="24"/>
          <w:lang w:val="en-US"/>
        </w:rPr>
      </w:pPr>
      <w:r w:rsidRPr="00E40072">
        <w:rPr>
          <w:rFonts w:cs="Arial"/>
          <w:szCs w:val="24"/>
          <w:lang w:val="en-US"/>
        </w:rPr>
        <w:t xml:space="preserve">Furthermore, </w:t>
      </w:r>
      <w:r w:rsidR="00FF2FEE" w:rsidRPr="00E40072">
        <w:rPr>
          <w:rFonts w:cs="Arial"/>
          <w:szCs w:val="24"/>
          <w:lang w:val="en-US"/>
        </w:rPr>
        <w:t>CSD analysis</w:t>
      </w:r>
      <w:r w:rsidR="000E336F" w:rsidRPr="00E40072">
        <w:rPr>
          <w:rFonts w:cs="Arial"/>
          <w:szCs w:val="24"/>
          <w:lang w:val="en-US"/>
        </w:rPr>
        <w:t xml:space="preserve"> </w:t>
      </w:r>
      <w:r w:rsidR="006E66FC">
        <w:rPr>
          <w:rFonts w:cs="Arial"/>
          <w:szCs w:val="24"/>
          <w:lang w:val="en-US"/>
        </w:rPr>
        <w:t>is effective in revealing</w:t>
      </w:r>
      <w:r w:rsidR="000E336F" w:rsidRPr="00E40072">
        <w:rPr>
          <w:rFonts w:cs="Arial"/>
          <w:szCs w:val="24"/>
          <w:lang w:val="en-US"/>
        </w:rPr>
        <w:t xml:space="preserve"> task-dependent differences in cortical activation patterns across layers from laminar recordings</w:t>
      </w:r>
      <w:r w:rsidR="009008FE">
        <w:rPr>
          <w:rFonts w:cs="Arial"/>
          <w:szCs w:val="24"/>
          <w:lang w:val="en-US"/>
        </w:rPr>
        <w:t xml:space="preserve"> </w:t>
      </w:r>
      <w:sdt>
        <w:sdtPr>
          <w:rPr>
            <w:rFonts w:cs="Arial"/>
            <w:color w:val="000000"/>
            <w:szCs w:val="24"/>
            <w:lang w:val="en-US"/>
          </w:rPr>
          <w:tag w:val="MENDELEY_CITATION_v3_eyJjaXRhdGlvbklEIjoiTUVOREVMRVlfQ0lUQVRJT05fZjYyODMzYzMtZTk3NC00MzE1LThmZmYtMmEzY2M2MGU0NGIwIiwicHJvcGVydGllcyI6eyJub3RlSW5kZXgiOjB9LCJpc0VkaXRlZCI6ZmFsc2UsIm1hbnVhbE92ZXJyaWRlIjp7ImlzTWFudWFsbHlPdmVycmlkZGVuIjpmYWxzZSwiY2l0ZXByb2NUZXh0IjoiKFplbXBlbHR6aSBldCBhbC4sIDIwMjApIiwibWFudWFsT3ZlcnJpZGVUZXh0IjoiIn0sImNpdGF0aW9uSXRlbXMiOlt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
          <w:id w:val="-1329669038"/>
          <w:placeholder>
            <w:docPart w:val="E43645887BB37848B96B054746CBE967"/>
          </w:placeholder>
        </w:sdtPr>
        <w:sdtContent>
          <w:sdt>
            <w:sdtPr>
              <w:rPr>
                <w:rFonts w:cs="Arial"/>
                <w:color w:val="000000"/>
                <w:szCs w:val="24"/>
                <w:lang w:val="en-US"/>
              </w:rPr>
              <w:tag w:val="MENDELEY_CITATION_v3_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"/>
              <w:id w:val="433249919"/>
              <w:placeholder>
                <w:docPart w:val="F279CEA8F77B074C9207510401CED129"/>
              </w:placeholder>
            </w:sdtPr>
            <w:sdtContent>
              <w:r w:rsidR="009008FE" w:rsidRPr="006D6D02">
                <w:rPr>
                  <w:rFonts w:cs="Arial"/>
                  <w:color w:val="000000"/>
                  <w:szCs w:val="24"/>
                  <w:lang w:val="en-US"/>
                </w:rPr>
                <w:t xml:space="preserve">(Deane et al., 2020; Happel et al., 2014; </w:t>
              </w:r>
              <w:proofErr w:type="spellStart"/>
              <w:r w:rsidR="009008FE" w:rsidRPr="006D6D02">
                <w:rPr>
                  <w:rFonts w:cs="Arial"/>
                  <w:color w:val="000000"/>
                  <w:szCs w:val="24"/>
                  <w:lang w:val="en-US"/>
                </w:rPr>
                <w:t>Zempeltzi</w:t>
              </w:r>
              <w:proofErr w:type="spellEnd"/>
              <w:r w:rsidR="009008FE" w:rsidRPr="006D6D02">
                <w:rPr>
                  <w:rFonts w:cs="Arial"/>
                  <w:color w:val="000000"/>
                  <w:szCs w:val="24"/>
                  <w:lang w:val="en-US"/>
                </w:rPr>
                <w:t xml:space="preserve"> et al., 2020)</w:t>
              </w:r>
            </w:sdtContent>
          </w:sdt>
        </w:sdtContent>
      </w:sdt>
      <w:r w:rsidR="008F1A06">
        <w:rPr>
          <w:rFonts w:cs="Arial"/>
          <w:szCs w:val="24"/>
          <w:lang w:val="en-US"/>
        </w:rPr>
        <w:t>, highlighting the importance of layer-dependent processing in cognitive processes.</w:t>
      </w:r>
      <w:r w:rsidR="000E336F" w:rsidRPr="00E40072">
        <w:rPr>
          <w:rFonts w:cs="Arial"/>
          <w:szCs w:val="24"/>
          <w:lang w:val="en-US"/>
        </w:rPr>
        <w:t xml:space="preserve"> </w:t>
      </w:r>
      <w:r w:rsidR="00161A7B" w:rsidRPr="00E40072">
        <w:rPr>
          <w:rFonts w:cs="Arial"/>
          <w:szCs w:val="24"/>
          <w:lang w:val="en-US"/>
        </w:rPr>
        <w:t>Studies have shown that layers in the primary auditory cortex (A1) of mice exhibit task-related modulations</w:t>
      </w:r>
      <w:r w:rsidR="00821353" w:rsidRPr="00E40072">
        <w:rPr>
          <w:rFonts w:cs="Arial"/>
          <w:szCs w:val="24"/>
          <w:lang w:val="en-US"/>
        </w:rPr>
        <w:t xml:space="preserve"> </w:t>
      </w:r>
      <w:sdt>
        <w:sdtPr>
          <w:rPr>
            <w:rFonts w:cs="Arial"/>
            <w:color w:val="000000"/>
            <w:szCs w:val="24"/>
            <w:lang w:val="en-US"/>
          </w:rPr>
          <w:tag w:val="MENDELEY_CITATION_v3_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"/>
          <w:id w:val="-1455556208"/>
          <w:placeholder>
            <w:docPart w:val="DefaultPlaceholder_-1854013440"/>
          </w:placeholder>
        </w:sdtPr>
        <w:sdtContent>
          <w:r w:rsidR="006D6D02" w:rsidRPr="006D6D02">
            <w:rPr>
              <w:rFonts w:cs="Arial"/>
              <w:color w:val="000000"/>
              <w:szCs w:val="24"/>
              <w:lang w:val="en-US"/>
            </w:rPr>
            <w:t>(Francis et al., 2018)</w:t>
          </w:r>
        </w:sdtContent>
      </w:sdt>
      <w:r w:rsidR="00161A7B" w:rsidRPr="00E40072">
        <w:rPr>
          <w:rFonts w:cs="Arial"/>
          <w:szCs w:val="24"/>
          <w:lang w:val="en-US"/>
        </w:rPr>
        <w:t>, and similar differentiations in encoding task- and choice-related information are observed in the gerbil A1</w:t>
      </w:r>
      <w:r w:rsidR="008A370C" w:rsidRPr="00E40072">
        <w:rPr>
          <w:rFonts w:cs="Arial"/>
          <w:szCs w:val="24"/>
          <w:lang w:val="en-US"/>
        </w:rPr>
        <w:t xml:space="preserve"> </w:t>
      </w:r>
      <w:sdt>
        <w:sdtPr>
          <w:rPr>
            <w:rFonts w:cs="Arial"/>
            <w:color w:val="000000"/>
            <w:szCs w:val="24"/>
            <w:lang w:val="en-US"/>
          </w:rPr>
          <w:tag w:val="MENDELEY_CITATION_v3_eyJjaXRhdGlvbklEIjoiTUVOREVMRVlfQ0lUQVRJT05fZjYyODMzYzMtZTk3NC00MzE1LThmZmYtMmEzY2M2MGU0NGIwIiwicHJvcGVydGllcyI6eyJub3RlSW5kZXgiOjB9LCJpc0VkaXRlZCI6ZmFsc2UsIm1hbnVhbE92ZXJyaWRlIjp7ImlzTWFudWFsbHlPdmVycmlkZGVuIjpmYWxzZSwiY2l0ZXByb2NUZXh0IjoiKFplbXBlbHR6aSBldCBhbC4sIDIwMjApIiwibWFudWFsT3ZlcnJpZGVUZXh0IjoiIn0sImNpdGF0aW9uSXRlbXMiOlt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
          <w:id w:val="-691997226"/>
          <w:placeholder>
            <w:docPart w:val="DefaultPlaceholder_-1854013440"/>
          </w:placeholder>
        </w:sdtPr>
        <w:sdtContent>
          <w:r w:rsidR="006D6D02" w:rsidRPr="006D6D02">
            <w:rPr>
              <w:rFonts w:cs="Arial"/>
              <w:color w:val="000000"/>
              <w:szCs w:val="24"/>
              <w:lang w:val="en-US"/>
            </w:rPr>
            <w:t>(</w:t>
          </w:r>
          <w:proofErr w:type="spellStart"/>
          <w:r w:rsidR="006D6D02" w:rsidRPr="006D6D02">
            <w:rPr>
              <w:rFonts w:cs="Arial"/>
              <w:color w:val="000000"/>
              <w:szCs w:val="24"/>
              <w:lang w:val="en-US"/>
            </w:rPr>
            <w:t>Zempeltzi</w:t>
          </w:r>
          <w:proofErr w:type="spellEnd"/>
          <w:r w:rsidR="006D6D02" w:rsidRPr="006D6D02">
            <w:rPr>
              <w:rFonts w:cs="Arial"/>
              <w:color w:val="000000"/>
              <w:szCs w:val="24"/>
              <w:lang w:val="en-US"/>
            </w:rPr>
            <w:t xml:space="preserve"> et al., 2020)</w:t>
          </w:r>
        </w:sdtContent>
      </w:sdt>
      <w:r w:rsidR="00161A7B" w:rsidRPr="00E40072">
        <w:rPr>
          <w:rFonts w:cs="Arial"/>
          <w:szCs w:val="24"/>
          <w:lang w:val="en-US"/>
        </w:rPr>
        <w:t xml:space="preserve">. </w:t>
      </w:r>
      <w:r w:rsidR="009F710D" w:rsidRPr="00E40072">
        <w:rPr>
          <w:rFonts w:cs="Arial"/>
          <w:szCs w:val="24"/>
          <w:lang w:val="en-US"/>
        </w:rPr>
        <w:t>Accumulating evidence show that cortical layers encode relative value representations of stimulus, mirroring the principles observed in reinforcement learning models. Dopamine, a key neurotransmitter in reinforcement learning, modulates neural activity across cortical layers, influencing how information is integrated and processed for decision-making. For instance, optogenetic manipulation of VTA dopamine neurons showed reward-related modulation of auditory signal processing in the auditory cortex via a gain modulation of thalamic inputs in infragranular layers Vb/</w:t>
      </w:r>
      <w:commentRangeStart w:id="36"/>
      <w:r w:rsidR="009F710D" w:rsidRPr="00E40072">
        <w:rPr>
          <w:rFonts w:cs="Arial"/>
          <w:szCs w:val="24"/>
          <w:lang w:val="en-US"/>
        </w:rPr>
        <w:t>V</w:t>
      </w:r>
      <w:r w:rsidR="008D1F4D" w:rsidRPr="00E40072">
        <w:rPr>
          <w:rFonts w:cs="Arial"/>
          <w:szCs w:val="24"/>
          <w:lang w:val="en-US"/>
        </w:rPr>
        <w:t>i</w:t>
      </w:r>
      <w:r w:rsidR="009F710D" w:rsidRPr="00E40072">
        <w:rPr>
          <w:rFonts w:cs="Arial"/>
          <w:szCs w:val="24"/>
          <w:lang w:val="en-US"/>
        </w:rPr>
        <w:t>a</w:t>
      </w:r>
      <w:r w:rsidR="008D1F4D" w:rsidRPr="00E40072">
        <w:rPr>
          <w:rFonts w:cs="Arial"/>
          <w:szCs w:val="24"/>
          <w:lang w:val="en-US"/>
        </w:rPr>
        <w:t xml:space="preserve"> </w:t>
      </w:r>
      <w:commentRangeEnd w:id="36"/>
      <w:r w:rsidR="007F390E">
        <w:rPr>
          <w:rStyle w:val="CommentReference"/>
        </w:rPr>
        <w:commentReference w:id="36"/>
      </w:r>
      <w:sdt>
        <w:sdtPr>
          <w:rPr>
            <w:rFonts w:cs="Arial"/>
            <w:color w:val="000000"/>
            <w:szCs w:val="24"/>
            <w:lang w:val="en-US"/>
          </w:rPr>
          <w:tag w:val="MENDELEY_CITATION_v3_eyJjaXRhdGlvbklEIjoiTUVOREVMRVlfQ0lUQVRJT05fMzYyMmFhZDMtNjk1ZS00MzJlLWI4ODctZWY0ZWVlZTI4MDBkIiwicHJvcGVydGllcyI6eyJub3RlSW5kZXgiOjB9LCJpc0VkaXRlZCI6ZmFsc2UsIm1hbnVhbE92ZXJyaWRlIjp7ImlzTWFudWFsbHlPdmVycmlkZGVuIjpmYWxzZSwiY2l0ZXByb2NUZXh0IjoiKEJydW5rIGV0IGFsLiwgMjAxOS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V19"/>
          <w:id w:val="806205721"/>
          <w:placeholder>
            <w:docPart w:val="DefaultPlaceholder_-1854013440"/>
          </w:placeholder>
        </w:sdtPr>
        <w:sdtContent>
          <w:r w:rsidR="006D6D02" w:rsidRPr="006D6D02">
            <w:rPr>
              <w:rFonts w:cs="Arial"/>
              <w:color w:val="000000"/>
              <w:szCs w:val="24"/>
              <w:lang w:val="en-US"/>
            </w:rPr>
            <w:t>(</w:t>
          </w:r>
          <w:proofErr w:type="spellStart"/>
          <w:r w:rsidR="006D6D02" w:rsidRPr="006D6D02">
            <w:rPr>
              <w:rFonts w:cs="Arial"/>
              <w:color w:val="000000"/>
              <w:szCs w:val="24"/>
              <w:lang w:val="en-US"/>
            </w:rPr>
            <w:t>Brunk</w:t>
          </w:r>
          <w:proofErr w:type="spellEnd"/>
          <w:r w:rsidR="006D6D02" w:rsidRPr="006D6D02">
            <w:rPr>
              <w:rFonts w:cs="Arial"/>
              <w:color w:val="000000"/>
              <w:szCs w:val="24"/>
              <w:lang w:val="en-US"/>
            </w:rPr>
            <w:t xml:space="preserve"> et al., 2019)</w:t>
          </w:r>
        </w:sdtContent>
      </w:sdt>
      <w:r w:rsidR="009F710D" w:rsidRPr="00E40072">
        <w:rPr>
          <w:rFonts w:cs="Arial"/>
          <w:szCs w:val="24"/>
          <w:lang w:val="en-US"/>
        </w:rPr>
        <w:t xml:space="preserve">. </w:t>
      </w:r>
    </w:p>
    <w:p w14:paraId="23567128" w14:textId="1E5BA86D" w:rsidR="00560D87" w:rsidRDefault="00503853" w:rsidP="00FB1C67">
      <w:pPr>
        <w:rPr>
          <w:rFonts w:cs="Arial"/>
          <w:szCs w:val="24"/>
          <w:lang w:val="en-US"/>
        </w:rPr>
      </w:pPr>
      <w:r w:rsidRPr="00E40072">
        <w:rPr>
          <w:rFonts w:cs="Arial"/>
          <w:szCs w:val="24"/>
          <w:lang w:val="en-US"/>
        </w:rPr>
        <w:t>As translaminar processing principles in the frontal cortex share certain common principles with the canonical cortical activation patterns</w:t>
      </w:r>
      <w:r w:rsidR="00F77C4A" w:rsidRPr="00E40072">
        <w:rPr>
          <w:rFonts w:cs="Arial"/>
          <w:szCs w:val="24"/>
          <w:lang w:val="en-US"/>
        </w:rPr>
        <w:t xml:space="preserve"> </w:t>
      </w:r>
      <w:sdt>
        <w:sdtPr>
          <w:rPr>
            <w:rFonts w:cs="Arial"/>
            <w:szCs w:val="24"/>
            <w:lang w:val="en-US"/>
          </w:rPr>
          <w:tag w:val="MENDELEY_CITATION_v3_eyJjaXRhdGlvbklEIjoiTUVOREVMRVlfQ0lUQVRJT05fMmJiZGI2YmUtNjc5OS00MjY3LTgxZDMtOGQyYjM5NDc0MGQ0IiwicHJvcGVydGllcyI6eyJub3RlSW5kZXgiOjB9LCJpc0VkaXRlZCI6ZmFsc2UsIm1hbnVhbE92ZXJyaWRlIjp7ImlzTWFudWFsbHlPdmVycmlkZGVuIjpmYWxzZSwiY2l0ZXByb2NUZXh0IjoiKERvdWdsYXMgJiMzODsgTWFydGluLCAyMDA3OyBHb2Rsb3ZlIGV0IGFsLiwgMjAxNCkiLCJtYW51YWxPdmVycmlkZVRleHQiOiIifSwiY2l0YXRpb25JdGVtcyI6W3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
          <w:id w:val="-429888262"/>
          <w:placeholder>
            <w:docPart w:val="DefaultPlaceholder_-1854013440"/>
          </w:placeholder>
        </w:sdtPr>
        <w:sdtContent>
          <w:r w:rsidR="006D6D02">
            <w:rPr>
              <w:rFonts w:eastAsia="Times New Roman"/>
            </w:rPr>
            <w:t xml:space="preserve">(Douglas &amp; Martin, 2007; </w:t>
          </w:r>
          <w:proofErr w:type="spellStart"/>
          <w:r w:rsidR="006D6D02">
            <w:rPr>
              <w:rFonts w:eastAsia="Times New Roman"/>
            </w:rPr>
            <w:t>Godlove</w:t>
          </w:r>
          <w:proofErr w:type="spellEnd"/>
          <w:r w:rsidR="006D6D02">
            <w:rPr>
              <w:rFonts w:eastAsia="Times New Roman"/>
            </w:rPr>
            <w:t xml:space="preserve"> et al., 2014)</w:t>
          </w:r>
        </w:sdtContent>
      </w:sdt>
      <w:r w:rsidR="009F710D" w:rsidRPr="00E40072">
        <w:rPr>
          <w:rFonts w:cs="Arial"/>
          <w:szCs w:val="24"/>
          <w:lang w:val="en-US"/>
        </w:rPr>
        <w:t>,</w:t>
      </w:r>
      <w:r w:rsidR="001077EF" w:rsidRPr="00E40072">
        <w:rPr>
          <w:rFonts w:cs="Arial"/>
          <w:szCs w:val="24"/>
          <w:lang w:val="en-US"/>
        </w:rPr>
        <w:t xml:space="preserve"> similar</w:t>
      </w:r>
      <w:r w:rsidR="009F710D" w:rsidRPr="00E40072">
        <w:rPr>
          <w:rFonts w:cs="Arial"/>
          <w:szCs w:val="24"/>
          <w:lang w:val="en-US"/>
        </w:rPr>
        <w:t xml:space="preserve"> dopaminergic modulation of frontal layer-specific processing modes may set ground for the neural resource to code the salient representation of behaviourally relevant stimuli</w:t>
      </w:r>
      <w:r w:rsidR="00D52146" w:rsidRPr="00E40072">
        <w:rPr>
          <w:rFonts w:cs="Arial"/>
          <w:szCs w:val="24"/>
          <w:lang w:val="en-US"/>
        </w:rPr>
        <w:t xml:space="preserve"> </w:t>
      </w:r>
      <w:sdt>
        <w:sdtPr>
          <w:rPr>
            <w:rFonts w:cs="Arial"/>
            <w:color w:val="000000"/>
            <w:szCs w:val="24"/>
            <w:lang w:val="en-US"/>
          </w:rPr>
          <w:tag w:val="MENDELEY_CITATION_v3_eyJjaXRhdGlvbklEIjoiTUVOREVMRVlfQ0lUQVRJT05fMzBiODJmOWEtZjFhNC00YmUyLTgwMDctYjhkZmQ0Njk0MmQ2IiwicHJvcGVydGllcyI6eyJub3RlSW5kZXgiOjB9LCJpc0VkaXRlZCI6ZmFsc2UsIm1hbnVhbE92ZXJyaWRlIjp7ImlzTWFudWFsbHlPdmVycmlkZGVuIjpmYWxzZSwiY2l0ZXByb2NUZXh0IjoiKEJydW5rIGV0IGFsLiwgMjAxOTsgSGFwcGVsLCAyMDE2KSIsIm1hbnVhbE92ZXJyaWRlVGV4dCI6IiJ9LCJjaXRhdGlvbkl0ZW1zIjpb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"/>
          <w:id w:val="-1844930671"/>
          <w:placeholder>
            <w:docPart w:val="DefaultPlaceholder_-1854013440"/>
          </w:placeholder>
        </w:sdtPr>
        <w:sdtContent>
          <w:r w:rsidR="006D6D02" w:rsidRPr="006D6D02">
            <w:rPr>
              <w:rFonts w:cs="Arial"/>
              <w:color w:val="000000"/>
              <w:szCs w:val="24"/>
              <w:lang w:val="en-US"/>
            </w:rPr>
            <w:t>(</w:t>
          </w:r>
          <w:proofErr w:type="spellStart"/>
          <w:r w:rsidR="006D6D02" w:rsidRPr="006D6D02">
            <w:rPr>
              <w:rFonts w:cs="Arial"/>
              <w:color w:val="000000"/>
              <w:szCs w:val="24"/>
              <w:lang w:val="en-US"/>
            </w:rPr>
            <w:t>Brunk</w:t>
          </w:r>
          <w:proofErr w:type="spellEnd"/>
          <w:r w:rsidR="006D6D02" w:rsidRPr="006D6D02">
            <w:rPr>
              <w:rFonts w:cs="Arial"/>
              <w:color w:val="000000"/>
              <w:szCs w:val="24"/>
              <w:lang w:val="en-US"/>
            </w:rPr>
            <w:t xml:space="preserve"> et al., 2019; Happel, 2016)</w:t>
          </w:r>
        </w:sdtContent>
      </w:sdt>
      <w:r w:rsidR="009F710D" w:rsidRPr="00E40072">
        <w:rPr>
          <w:rFonts w:cs="Arial"/>
          <w:szCs w:val="24"/>
          <w:lang w:val="en-US"/>
        </w:rPr>
        <w:t>.</w:t>
      </w:r>
      <w:r w:rsidR="00113BCB" w:rsidRPr="00E40072">
        <w:rPr>
          <w:rFonts w:cs="Arial"/>
          <w:szCs w:val="24"/>
          <w:lang w:val="en-US"/>
        </w:rPr>
        <w:t xml:space="preserve"> </w:t>
      </w:r>
      <w:r w:rsidR="00826FF4" w:rsidRPr="00E40072">
        <w:rPr>
          <w:rFonts w:cs="Arial"/>
          <w:szCs w:val="24"/>
          <w:lang w:val="en-US"/>
        </w:rPr>
        <w:t>Therefore, i</w:t>
      </w:r>
      <w:r w:rsidR="00161A7B" w:rsidRPr="00E40072">
        <w:rPr>
          <w:rFonts w:cs="Arial"/>
          <w:szCs w:val="24"/>
          <w:lang w:val="en-US"/>
        </w:rPr>
        <w:t xml:space="preserve">n this study, we </w:t>
      </w:r>
      <w:r w:rsidR="00B535E5" w:rsidRPr="00E40072">
        <w:rPr>
          <w:rFonts w:cs="Arial"/>
          <w:szCs w:val="24"/>
          <w:lang w:val="en-US"/>
        </w:rPr>
        <w:t>utilize</w:t>
      </w:r>
      <w:r w:rsidR="00161A7B" w:rsidRPr="00E40072">
        <w:rPr>
          <w:rFonts w:cs="Arial"/>
          <w:szCs w:val="24"/>
          <w:lang w:val="en-US"/>
        </w:rPr>
        <w:t xml:space="preserve"> the capabilities of CSD analysis from chronic laminar recordings to unravel the layer-specific activity patterns within the FrA </w:t>
      </w:r>
      <w:r w:rsidR="008A2ED3" w:rsidRPr="00E40072">
        <w:rPr>
          <w:rFonts w:cs="Arial"/>
          <w:szCs w:val="24"/>
          <w:lang w:val="en-US"/>
        </w:rPr>
        <w:t xml:space="preserve">underlying the decision-making during </w:t>
      </w:r>
      <w:r w:rsidR="007109D8" w:rsidRPr="00E40072">
        <w:rPr>
          <w:rFonts w:cs="Arial"/>
          <w:szCs w:val="24"/>
          <w:lang w:val="en-US"/>
        </w:rPr>
        <w:t>the probabilistic foraging</w:t>
      </w:r>
      <w:r w:rsidR="00EF1872" w:rsidRPr="00E40072">
        <w:rPr>
          <w:rFonts w:cs="Arial"/>
          <w:szCs w:val="24"/>
          <w:lang w:val="en-US"/>
        </w:rPr>
        <w:t xml:space="preserve"> task</w:t>
      </w:r>
      <w:r w:rsidR="00161A7B" w:rsidRPr="00E40072">
        <w:rPr>
          <w:rFonts w:cs="Arial"/>
          <w:szCs w:val="24"/>
          <w:lang w:val="en-US"/>
        </w:rPr>
        <w:t>. This approach enables us to dissect the intricacies of neural processes as gerbils navigate the exploration-exploitation dilemma, providing insights into the fundamental neural mechanisms that underlie decision-making under uncertainty.</w:t>
      </w:r>
      <w:r w:rsidR="005955FB" w:rsidRPr="00E40072">
        <w:rPr>
          <w:rFonts w:cs="Arial"/>
          <w:szCs w:val="24"/>
          <w:lang w:val="en-US"/>
        </w:rPr>
        <w:br w:type="page"/>
      </w:r>
    </w:p>
    <w:p w14:paraId="6CECAC30" w14:textId="77777777" w:rsidR="00560D87" w:rsidRDefault="00560D87" w:rsidP="00560D87">
      <w:pPr>
        <w:spacing w:before="0" w:line="259" w:lineRule="auto"/>
        <w:jc w:val="center"/>
        <w:rPr>
          <w:b/>
          <w:sz w:val="48"/>
          <w:szCs w:val="46"/>
        </w:rPr>
      </w:pPr>
    </w:p>
    <w:p w14:paraId="4E969F1A" w14:textId="77777777" w:rsidR="00560D87" w:rsidRDefault="00560D87" w:rsidP="00560D87">
      <w:pPr>
        <w:spacing w:before="0" w:line="259" w:lineRule="auto"/>
        <w:jc w:val="center"/>
        <w:rPr>
          <w:b/>
          <w:sz w:val="48"/>
          <w:szCs w:val="46"/>
        </w:rPr>
      </w:pPr>
    </w:p>
    <w:p w14:paraId="0362976B" w14:textId="77777777" w:rsidR="00560D87" w:rsidRDefault="00560D87" w:rsidP="00560D87">
      <w:pPr>
        <w:spacing w:before="0" w:line="259" w:lineRule="auto"/>
        <w:jc w:val="center"/>
        <w:rPr>
          <w:b/>
          <w:sz w:val="48"/>
          <w:szCs w:val="46"/>
        </w:rPr>
      </w:pPr>
    </w:p>
    <w:p w14:paraId="785797B8" w14:textId="77777777" w:rsidR="00560D87" w:rsidRDefault="00560D87" w:rsidP="00560D87">
      <w:pPr>
        <w:spacing w:before="0" w:line="259" w:lineRule="auto"/>
        <w:jc w:val="center"/>
        <w:rPr>
          <w:b/>
          <w:sz w:val="48"/>
          <w:szCs w:val="46"/>
        </w:rPr>
      </w:pPr>
    </w:p>
    <w:p w14:paraId="5364625B" w14:textId="77777777" w:rsidR="00560D87" w:rsidRDefault="00560D87" w:rsidP="00560D87">
      <w:pPr>
        <w:spacing w:before="0" w:line="259" w:lineRule="auto"/>
        <w:jc w:val="center"/>
        <w:rPr>
          <w:b/>
          <w:sz w:val="48"/>
          <w:szCs w:val="46"/>
        </w:rPr>
      </w:pPr>
    </w:p>
    <w:p w14:paraId="4D1E2848" w14:textId="77777777" w:rsidR="00560D87" w:rsidRDefault="00560D87" w:rsidP="00560D87">
      <w:pPr>
        <w:spacing w:before="0" w:line="259" w:lineRule="auto"/>
        <w:jc w:val="center"/>
        <w:rPr>
          <w:b/>
          <w:sz w:val="48"/>
          <w:szCs w:val="46"/>
        </w:rPr>
      </w:pPr>
    </w:p>
    <w:p w14:paraId="18FC293A" w14:textId="77777777" w:rsidR="00560D87" w:rsidRDefault="00560D87" w:rsidP="00560D87">
      <w:pPr>
        <w:spacing w:before="0" w:line="259" w:lineRule="auto"/>
        <w:jc w:val="center"/>
        <w:rPr>
          <w:b/>
          <w:sz w:val="48"/>
          <w:szCs w:val="46"/>
        </w:rPr>
      </w:pPr>
    </w:p>
    <w:p w14:paraId="1CC64C19" w14:textId="77777777" w:rsidR="00560D87" w:rsidRDefault="00560D87" w:rsidP="00560D87">
      <w:pPr>
        <w:spacing w:before="0" w:line="259" w:lineRule="auto"/>
        <w:jc w:val="center"/>
        <w:rPr>
          <w:b/>
          <w:sz w:val="48"/>
          <w:szCs w:val="46"/>
        </w:rPr>
      </w:pPr>
    </w:p>
    <w:p w14:paraId="7E620D21" w14:textId="268E2003" w:rsidR="00560D87" w:rsidRPr="00FA1081" w:rsidRDefault="00560D87" w:rsidP="00560D87">
      <w:pPr>
        <w:spacing w:before="0" w:line="259" w:lineRule="auto"/>
        <w:ind w:left="-1417" w:right="-142"/>
        <w:jc w:val="center"/>
        <w:rPr>
          <w:rFonts w:eastAsiaTheme="majorEastAsia" w:cstheme="majorBidi"/>
          <w:b/>
          <w:sz w:val="28"/>
          <w:szCs w:val="32"/>
        </w:rPr>
      </w:pPr>
      <w:r>
        <w:rPr>
          <w:b/>
          <w:bCs/>
          <w:sz w:val="48"/>
          <w:szCs w:val="46"/>
        </w:rPr>
        <w:t>OBJECTIVE</w:t>
      </w:r>
      <w:r w:rsidRPr="00036432">
        <w:rPr>
          <w:b/>
          <w:sz w:val="48"/>
          <w:szCs w:val="46"/>
        </w:rPr>
        <w:t xml:space="preserve"> </w:t>
      </w:r>
      <w:r w:rsidRPr="00FA1081">
        <w:rPr>
          <w:b/>
        </w:rPr>
        <w:br w:type="page"/>
      </w:r>
    </w:p>
    <w:p w14:paraId="4DCE09AF" w14:textId="77777777" w:rsidR="008132B0" w:rsidRPr="00313DE8" w:rsidRDefault="008132B0" w:rsidP="009C267B">
      <w:pPr>
        <w:pStyle w:val="Heading1"/>
        <w:rPr>
          <w:bCs/>
        </w:rPr>
      </w:pPr>
      <w:bookmarkStart w:id="37" w:name="_Toc157095616"/>
      <w:bookmarkStart w:id="38" w:name="_Toc157095928"/>
      <w:r w:rsidRPr="00313DE8">
        <w:rPr>
          <w:bCs/>
        </w:rPr>
        <w:lastRenderedPageBreak/>
        <w:t>Objective</w:t>
      </w:r>
      <w:bookmarkEnd w:id="37"/>
      <w:bookmarkEnd w:id="38"/>
    </w:p>
    <w:p w14:paraId="74566333" w14:textId="0127D026" w:rsidR="006A60AB" w:rsidRPr="00E40072" w:rsidRDefault="0089208C" w:rsidP="0089208C">
      <w:pPr>
        <w:rPr>
          <w:rFonts w:cs="Arial"/>
          <w:szCs w:val="24"/>
          <w:lang w:val="en-US"/>
        </w:rPr>
      </w:pPr>
      <w:r w:rsidRPr="00E40072">
        <w:rPr>
          <w:rFonts w:cs="Arial"/>
          <w:szCs w:val="24"/>
          <w:lang w:val="en-US"/>
        </w:rPr>
        <w:t xml:space="preserve">This study delves into the complexities of decision-making under uncertainty in </w:t>
      </w:r>
      <w:r w:rsidR="00002627" w:rsidRPr="00E40072">
        <w:rPr>
          <w:rFonts w:cs="Arial"/>
          <w:szCs w:val="24"/>
          <w:lang w:val="en-US"/>
        </w:rPr>
        <w:t xml:space="preserve">Mongolian </w:t>
      </w:r>
      <w:r w:rsidRPr="00E40072">
        <w:rPr>
          <w:rFonts w:cs="Arial"/>
          <w:szCs w:val="24"/>
          <w:lang w:val="en-US"/>
        </w:rPr>
        <w:t>gerbils</w:t>
      </w:r>
      <w:r w:rsidR="00002627" w:rsidRPr="00E40072">
        <w:rPr>
          <w:rFonts w:cs="Arial"/>
          <w:szCs w:val="24"/>
          <w:lang w:val="en-US"/>
        </w:rPr>
        <w:t>. Particularly, it aims</w:t>
      </w:r>
      <w:r w:rsidRPr="00E40072">
        <w:rPr>
          <w:rFonts w:cs="Arial"/>
          <w:szCs w:val="24"/>
          <w:lang w:val="en-US"/>
        </w:rPr>
        <w:t xml:space="preserve"> to uncover the </w:t>
      </w:r>
      <w:r w:rsidR="00252A3B" w:rsidRPr="00E40072">
        <w:rPr>
          <w:rFonts w:cs="Arial"/>
          <w:szCs w:val="24"/>
          <w:lang w:val="en-US"/>
        </w:rPr>
        <w:t>n</w:t>
      </w:r>
      <w:r w:rsidRPr="00E40072">
        <w:rPr>
          <w:rFonts w:cs="Arial"/>
          <w:szCs w:val="24"/>
          <w:lang w:val="en-US"/>
        </w:rPr>
        <w:t xml:space="preserve">eural underpinnings of attentional resource allocation during the exploration-exploitation dilemma. </w:t>
      </w:r>
      <w:r w:rsidR="009A1749">
        <w:rPr>
          <w:rFonts w:cs="Arial"/>
          <w:szCs w:val="24"/>
          <w:lang w:val="en-US"/>
        </w:rPr>
        <w:t>To this end, t</w:t>
      </w:r>
      <w:r w:rsidRPr="00E40072">
        <w:rPr>
          <w:rFonts w:cs="Arial"/>
          <w:szCs w:val="24"/>
          <w:lang w:val="en-US"/>
        </w:rPr>
        <w:t>he research will utilize a probabilistic foraging task in conjunction with chronic laminar recordings</w:t>
      </w:r>
      <w:r w:rsidR="00002627" w:rsidRPr="00E40072">
        <w:rPr>
          <w:rFonts w:cs="Arial"/>
          <w:szCs w:val="24"/>
          <w:lang w:val="en-US"/>
        </w:rPr>
        <w:t xml:space="preserve"> from </w:t>
      </w:r>
      <w:r w:rsidR="0027122F" w:rsidRPr="00E40072">
        <w:rPr>
          <w:rFonts w:cs="Arial"/>
          <w:szCs w:val="24"/>
          <w:lang w:val="en-US"/>
        </w:rPr>
        <w:t xml:space="preserve">the </w:t>
      </w:r>
      <w:r w:rsidR="00002627" w:rsidRPr="00E40072">
        <w:rPr>
          <w:rFonts w:cs="Arial"/>
          <w:szCs w:val="24"/>
          <w:lang w:val="en-US"/>
        </w:rPr>
        <w:t>frontal region A (FrA)</w:t>
      </w:r>
      <w:r w:rsidR="0027122F" w:rsidRPr="00E40072">
        <w:rPr>
          <w:rFonts w:cs="Arial"/>
          <w:szCs w:val="24"/>
          <w:lang w:val="en-US"/>
        </w:rPr>
        <w:t>, an analogue of frontopolar cortex, recognized for its significance in human decision-making</w:t>
      </w:r>
      <w:r w:rsidRPr="00E40072">
        <w:rPr>
          <w:rFonts w:cs="Arial"/>
          <w:szCs w:val="24"/>
          <w:lang w:val="en-US"/>
        </w:rPr>
        <w:t>. This approach allows for an in-depth analysis of the gerbil</w:t>
      </w:r>
      <w:r w:rsidR="00892CC8" w:rsidRPr="00E40072">
        <w:rPr>
          <w:rFonts w:cs="Arial"/>
          <w:szCs w:val="24"/>
          <w:lang w:val="en-US"/>
        </w:rPr>
        <w:t>’s</w:t>
      </w:r>
      <w:r w:rsidRPr="00E40072">
        <w:rPr>
          <w:rFonts w:cs="Arial"/>
          <w:szCs w:val="24"/>
          <w:lang w:val="en-US"/>
        </w:rPr>
        <w:t xml:space="preserve"> decision-making processes in an environment that simulates real-world uncertainties. The primary objectives of this study are:</w:t>
      </w:r>
    </w:p>
    <w:p w14:paraId="3128998F" w14:textId="7A9605B0" w:rsidR="0089208C" w:rsidRPr="00E40072" w:rsidRDefault="0089208C" w:rsidP="0089208C">
      <w:pPr>
        <w:numPr>
          <w:ilvl w:val="0"/>
          <w:numId w:val="12"/>
        </w:numPr>
        <w:rPr>
          <w:rFonts w:cs="Arial"/>
          <w:szCs w:val="24"/>
          <w:lang w:val="en-US"/>
        </w:rPr>
      </w:pPr>
      <w:r w:rsidRPr="00E40072">
        <w:rPr>
          <w:rFonts w:cs="Arial"/>
          <w:szCs w:val="24"/>
          <w:lang w:val="en-US"/>
        </w:rPr>
        <w:t xml:space="preserve">To analyze the </w:t>
      </w:r>
      <w:r w:rsidR="006F72EC">
        <w:rPr>
          <w:rFonts w:cs="Arial"/>
          <w:szCs w:val="24"/>
          <w:lang w:val="en-US"/>
        </w:rPr>
        <w:t>foraging</w:t>
      </w:r>
      <w:r w:rsidRPr="00E40072">
        <w:rPr>
          <w:rFonts w:cs="Arial"/>
          <w:szCs w:val="24"/>
          <w:lang w:val="en-US"/>
        </w:rPr>
        <w:t xml:space="preserve"> behavior of gerbils during the </w:t>
      </w:r>
      <w:r w:rsidR="006D1F40">
        <w:rPr>
          <w:rFonts w:cs="Arial"/>
          <w:szCs w:val="24"/>
          <w:lang w:val="en-US"/>
        </w:rPr>
        <w:t xml:space="preserve">probabilistic </w:t>
      </w:r>
      <w:r w:rsidRPr="00E40072">
        <w:rPr>
          <w:rFonts w:cs="Arial"/>
          <w:szCs w:val="24"/>
          <w:lang w:val="en-US"/>
        </w:rPr>
        <w:t xml:space="preserve">foraging task, particularly focusing on their </w:t>
      </w:r>
      <w:r w:rsidR="00D50BBC">
        <w:rPr>
          <w:rFonts w:cs="Arial"/>
          <w:szCs w:val="24"/>
          <w:lang w:val="en-US"/>
        </w:rPr>
        <w:t>spout-leaving behaviour</w:t>
      </w:r>
      <w:r w:rsidRPr="00E40072">
        <w:rPr>
          <w:rFonts w:cs="Arial"/>
          <w:szCs w:val="24"/>
          <w:lang w:val="en-US"/>
        </w:rPr>
        <w:t xml:space="preserve"> in response to uncertain and changing reward probabilities.</w:t>
      </w:r>
    </w:p>
    <w:p w14:paraId="7D97CA5A" w14:textId="77777777" w:rsidR="0089208C" w:rsidRPr="00E40072" w:rsidRDefault="0089208C" w:rsidP="0089208C">
      <w:pPr>
        <w:numPr>
          <w:ilvl w:val="0"/>
          <w:numId w:val="12"/>
        </w:numPr>
        <w:rPr>
          <w:rFonts w:cs="Arial"/>
          <w:szCs w:val="24"/>
          <w:lang w:val="en-US"/>
        </w:rPr>
      </w:pPr>
      <w:r w:rsidRPr="00E40072">
        <w:rPr>
          <w:rFonts w:cs="Arial"/>
          <w:szCs w:val="24"/>
          <w:lang w:val="en-US"/>
        </w:rPr>
        <w:t>To investigate the role of the FrA, examining how it influences the dynamics of decision boundaries in response to varying reward probabilities.</w:t>
      </w:r>
    </w:p>
    <w:p w14:paraId="48F5298D" w14:textId="57BD87C8" w:rsidR="006C40C2" w:rsidRDefault="0089208C" w:rsidP="006C40C2">
      <w:pPr>
        <w:numPr>
          <w:ilvl w:val="0"/>
          <w:numId w:val="12"/>
        </w:numPr>
        <w:rPr>
          <w:rFonts w:cs="Arial"/>
          <w:szCs w:val="24"/>
          <w:lang w:val="en-US"/>
        </w:rPr>
      </w:pPr>
      <w:r w:rsidRPr="00E40072">
        <w:rPr>
          <w:rFonts w:cs="Arial"/>
          <w:szCs w:val="24"/>
          <w:lang w:val="en-US"/>
        </w:rPr>
        <w:t xml:space="preserve">To examine the layer-dependent processing within the FrA, exploring how different cortical layers adaptively contribute to the </w:t>
      </w:r>
      <w:r w:rsidR="00007F49" w:rsidRPr="00E40072">
        <w:rPr>
          <w:rFonts w:cs="Arial"/>
          <w:szCs w:val="24"/>
          <w:lang w:val="en-US"/>
        </w:rPr>
        <w:t>selecting adequate search strategies</w:t>
      </w:r>
      <w:r w:rsidRPr="00E40072">
        <w:rPr>
          <w:rFonts w:cs="Arial"/>
          <w:szCs w:val="24"/>
          <w:lang w:val="en-US"/>
        </w:rPr>
        <w:t xml:space="preserve"> under varying conditions of resource availability.</w:t>
      </w:r>
    </w:p>
    <w:p w14:paraId="1D0ED807" w14:textId="5D824C3F" w:rsidR="006C40C2" w:rsidRDefault="006C40C2" w:rsidP="006C40C2">
      <w:pPr>
        <w:rPr>
          <w:rFonts w:cs="Arial"/>
          <w:szCs w:val="24"/>
          <w:lang w:val="en-US"/>
        </w:rPr>
      </w:pPr>
    </w:p>
    <w:p w14:paraId="6AB40691" w14:textId="5DF5305E" w:rsidR="006C40C2" w:rsidRPr="006C40C2" w:rsidRDefault="006C40C2" w:rsidP="006C40C2">
      <w:pPr>
        <w:rPr>
          <w:rFonts w:cs="Arial"/>
          <w:szCs w:val="24"/>
          <w:lang w:val="en-US"/>
        </w:rPr>
      </w:pPr>
      <w:commentRangeStart w:id="39"/>
      <w:ins w:id="40" w:author="Max Happel MSB Berlin" w:date="2024-01-30T16:55:00Z">
        <w:r>
          <w:rPr>
            <w:rFonts w:cs="Arial"/>
            <w:szCs w:val="24"/>
            <w:lang w:val="en-US"/>
          </w:rPr>
          <w:t xml:space="preserve">With </w:t>
        </w:r>
      </w:ins>
      <w:commentRangeEnd w:id="39"/>
      <w:ins w:id="41" w:author="Max Happel MSB Berlin" w:date="2024-01-30T16:58:00Z">
        <w:r w:rsidR="00C440D5">
          <w:rPr>
            <w:rStyle w:val="CommentReference"/>
          </w:rPr>
          <w:commentReference w:id="39"/>
        </w:r>
      </w:ins>
      <w:ins w:id="42" w:author="Max Happel MSB Berlin" w:date="2024-01-30T16:55:00Z">
        <w:r>
          <w:rPr>
            <w:rFonts w:cs="Arial"/>
            <w:szCs w:val="24"/>
            <w:lang w:val="en-US"/>
          </w:rPr>
          <w:t>these objectives in mind, the study paves the way for a better u</w:t>
        </w:r>
        <w:r w:rsidRPr="006C40C2">
          <w:rPr>
            <w:rFonts w:cs="Arial"/>
            <w:szCs w:val="24"/>
            <w:lang w:val="en-US"/>
          </w:rPr>
          <w:t xml:space="preserve">nderstanding </w:t>
        </w:r>
      </w:ins>
      <w:ins w:id="43" w:author="Max Happel MSB Berlin" w:date="2024-01-30T16:56:00Z">
        <w:r>
          <w:rPr>
            <w:rFonts w:cs="Arial"/>
            <w:szCs w:val="24"/>
            <w:lang w:val="en-US"/>
          </w:rPr>
          <w:t xml:space="preserve">of </w:t>
        </w:r>
      </w:ins>
      <w:ins w:id="44" w:author="Max Happel MSB Berlin" w:date="2024-01-30T16:55:00Z">
        <w:r w:rsidRPr="006C40C2">
          <w:rPr>
            <w:rFonts w:cs="Arial"/>
            <w:szCs w:val="24"/>
            <w:lang w:val="en-US"/>
          </w:rPr>
          <w:t>the neural mechanisms that underlie the exploration-exploitation dilemma in decision-making</w:t>
        </w:r>
      </w:ins>
      <w:ins w:id="45" w:author="Max Happel MSB Berlin" w:date="2024-01-30T16:56:00Z">
        <w:r>
          <w:rPr>
            <w:rFonts w:cs="Arial"/>
            <w:szCs w:val="24"/>
            <w:lang w:val="en-US"/>
          </w:rPr>
          <w:t xml:space="preserve">. Besides a better understanding of the mechanisms on the level of the rodent brain, on a broader scope that research also would have </w:t>
        </w:r>
      </w:ins>
      <w:ins w:id="46" w:author="Max Happel MSB Berlin" w:date="2024-01-30T16:55:00Z">
        <w:r w:rsidRPr="006C40C2">
          <w:rPr>
            <w:rFonts w:cs="Arial"/>
            <w:szCs w:val="24"/>
            <w:lang w:val="en-US"/>
          </w:rPr>
          <w:t xml:space="preserve">far-reaching implications for human cognition and clinical neuroscience. The ability to balance exploration and exploitation is not only crucial for survival in </w:t>
        </w:r>
        <w:proofErr w:type="gramStart"/>
        <w:r w:rsidRPr="006C40C2">
          <w:rPr>
            <w:rFonts w:cs="Arial"/>
            <w:szCs w:val="24"/>
            <w:lang w:val="en-US"/>
          </w:rPr>
          <w:t>animals, but</w:t>
        </w:r>
        <w:proofErr w:type="gramEnd"/>
        <w:r w:rsidRPr="006C40C2">
          <w:rPr>
            <w:rFonts w:cs="Arial"/>
            <w:szCs w:val="24"/>
            <w:lang w:val="en-US"/>
          </w:rPr>
          <w:t xml:space="preserve"> plays a key role in human decision-making in various contexts. Moreover, dysfunctions in decision-making and cognitive flexibility are associated with various neurological and psychiatric disorders, including schizophrenia, obsessive-compulsive disorder, and addiction. Therefore, a deeper understanding of the neural basis of decision-making could potentially inform the development of novel therapeutic strategies for these conditions. By bridging the gap between animal models and human cognition, this research contributes to a more comprehensive understanding of the neural underpinnings of decision-making, </w:t>
        </w:r>
        <w:r w:rsidRPr="006C40C2">
          <w:rPr>
            <w:rFonts w:cs="Arial"/>
            <w:szCs w:val="24"/>
            <w:lang w:val="en-US"/>
          </w:rPr>
          <w:lastRenderedPageBreak/>
          <w:t xml:space="preserve">ultimately enhancing our ability to diagnose, treat, and prevent disorders characterized by decision-making </w:t>
        </w:r>
        <w:proofErr w:type="gramStart"/>
        <w:r w:rsidRPr="006C40C2">
          <w:rPr>
            <w:rFonts w:cs="Arial"/>
            <w:szCs w:val="24"/>
            <w:lang w:val="en-US"/>
          </w:rPr>
          <w:t>deficits</w:t>
        </w:r>
      </w:ins>
      <w:proofErr w:type="gramEnd"/>
    </w:p>
    <w:p w14:paraId="1C8284FD" w14:textId="77777777" w:rsidR="003033C2" w:rsidRDefault="003033C2">
      <w:pPr>
        <w:spacing w:before="0" w:line="259" w:lineRule="auto"/>
        <w:jc w:val="left"/>
        <w:rPr>
          <w:rFonts w:cs="Arial"/>
          <w:szCs w:val="24"/>
          <w:lang w:val="en-US"/>
        </w:rPr>
      </w:pPr>
    </w:p>
    <w:p w14:paraId="1CEE2FB7" w14:textId="12095F47" w:rsidR="004A757E" w:rsidRPr="00E40072" w:rsidRDefault="004A757E">
      <w:pPr>
        <w:spacing w:before="0" w:line="259" w:lineRule="auto"/>
        <w:jc w:val="left"/>
        <w:rPr>
          <w:rFonts w:cs="Arial"/>
          <w:szCs w:val="24"/>
          <w:lang w:val="en-US"/>
        </w:rPr>
      </w:pPr>
      <w:r w:rsidRPr="00E40072">
        <w:rPr>
          <w:rFonts w:cs="Arial"/>
          <w:szCs w:val="24"/>
          <w:lang w:val="en-US"/>
        </w:rPr>
        <w:br w:type="page"/>
      </w:r>
    </w:p>
    <w:p w14:paraId="133D06AC" w14:textId="77777777" w:rsidR="00036432" w:rsidRDefault="00036432" w:rsidP="00036432">
      <w:pPr>
        <w:spacing w:before="0" w:line="259" w:lineRule="auto"/>
        <w:jc w:val="center"/>
        <w:rPr>
          <w:b/>
          <w:sz w:val="48"/>
          <w:szCs w:val="46"/>
        </w:rPr>
      </w:pPr>
      <w:bookmarkStart w:id="47" w:name="_Toc157095617"/>
      <w:bookmarkStart w:id="48" w:name="_Toc157095929"/>
    </w:p>
    <w:p w14:paraId="2735ABC9" w14:textId="77777777" w:rsidR="00036432" w:rsidRDefault="00036432" w:rsidP="00036432">
      <w:pPr>
        <w:spacing w:before="0" w:line="259" w:lineRule="auto"/>
        <w:jc w:val="center"/>
        <w:rPr>
          <w:b/>
          <w:sz w:val="48"/>
          <w:szCs w:val="46"/>
        </w:rPr>
      </w:pPr>
    </w:p>
    <w:p w14:paraId="510BF371" w14:textId="77777777" w:rsidR="00036432" w:rsidRDefault="00036432" w:rsidP="00036432">
      <w:pPr>
        <w:spacing w:before="0" w:line="259" w:lineRule="auto"/>
        <w:jc w:val="center"/>
        <w:rPr>
          <w:b/>
          <w:sz w:val="48"/>
          <w:szCs w:val="46"/>
        </w:rPr>
      </w:pPr>
    </w:p>
    <w:p w14:paraId="52872372" w14:textId="77777777" w:rsidR="00036432" w:rsidRDefault="00036432" w:rsidP="00036432">
      <w:pPr>
        <w:spacing w:before="0" w:line="259" w:lineRule="auto"/>
        <w:jc w:val="center"/>
        <w:rPr>
          <w:b/>
          <w:sz w:val="48"/>
          <w:szCs w:val="46"/>
        </w:rPr>
      </w:pPr>
    </w:p>
    <w:p w14:paraId="2567ADBF" w14:textId="77777777" w:rsidR="00036432" w:rsidRDefault="00036432" w:rsidP="00036432">
      <w:pPr>
        <w:spacing w:before="0" w:line="259" w:lineRule="auto"/>
        <w:jc w:val="center"/>
        <w:rPr>
          <w:b/>
          <w:sz w:val="48"/>
          <w:szCs w:val="46"/>
        </w:rPr>
      </w:pPr>
    </w:p>
    <w:p w14:paraId="1581505B" w14:textId="77777777" w:rsidR="00036432" w:rsidRDefault="00036432" w:rsidP="00036432">
      <w:pPr>
        <w:spacing w:before="0" w:line="259" w:lineRule="auto"/>
        <w:jc w:val="center"/>
        <w:rPr>
          <w:b/>
          <w:sz w:val="48"/>
          <w:szCs w:val="46"/>
        </w:rPr>
      </w:pPr>
    </w:p>
    <w:p w14:paraId="1CF46FFA" w14:textId="77777777" w:rsidR="00036432" w:rsidRDefault="00036432" w:rsidP="00036432">
      <w:pPr>
        <w:spacing w:before="0" w:line="259" w:lineRule="auto"/>
        <w:jc w:val="center"/>
        <w:rPr>
          <w:b/>
          <w:sz w:val="48"/>
          <w:szCs w:val="46"/>
        </w:rPr>
      </w:pPr>
    </w:p>
    <w:p w14:paraId="68789725" w14:textId="77777777" w:rsidR="00036432" w:rsidRDefault="00036432" w:rsidP="00036432">
      <w:pPr>
        <w:spacing w:before="0" w:line="259" w:lineRule="auto"/>
        <w:jc w:val="center"/>
        <w:rPr>
          <w:b/>
          <w:sz w:val="48"/>
          <w:szCs w:val="46"/>
        </w:rPr>
      </w:pPr>
    </w:p>
    <w:p w14:paraId="6588BDD3" w14:textId="410E4A41" w:rsidR="00036432" w:rsidRPr="00FA1081" w:rsidRDefault="00036432" w:rsidP="00036432">
      <w:pPr>
        <w:spacing w:before="0" w:line="259" w:lineRule="auto"/>
        <w:ind w:left="-1417" w:right="-142"/>
        <w:jc w:val="center"/>
        <w:rPr>
          <w:rFonts w:eastAsiaTheme="majorEastAsia" w:cstheme="majorBidi"/>
          <w:b/>
          <w:sz w:val="28"/>
          <w:szCs w:val="32"/>
        </w:rPr>
      </w:pPr>
      <w:r w:rsidRPr="00036432">
        <w:rPr>
          <w:b/>
          <w:bCs/>
          <w:sz w:val="48"/>
          <w:szCs w:val="46"/>
        </w:rPr>
        <w:t>MATERIALS AND METHODS</w:t>
      </w:r>
      <w:r w:rsidRPr="00036432">
        <w:rPr>
          <w:b/>
          <w:sz w:val="48"/>
          <w:szCs w:val="46"/>
        </w:rPr>
        <w:t xml:space="preserve"> </w:t>
      </w:r>
      <w:r w:rsidRPr="00FA1081">
        <w:rPr>
          <w:b/>
        </w:rPr>
        <w:br w:type="page"/>
      </w:r>
    </w:p>
    <w:p w14:paraId="5E79B045" w14:textId="77777777" w:rsidR="004A757E" w:rsidRPr="00313DE8" w:rsidRDefault="004A757E" w:rsidP="009C267B">
      <w:pPr>
        <w:pStyle w:val="Heading1"/>
        <w:rPr>
          <w:bCs/>
        </w:rPr>
      </w:pPr>
      <w:r w:rsidRPr="00313DE8">
        <w:rPr>
          <w:bCs/>
        </w:rPr>
        <w:lastRenderedPageBreak/>
        <w:t>Materials and methods</w:t>
      </w:r>
      <w:bookmarkEnd w:id="47"/>
      <w:bookmarkEnd w:id="48"/>
    </w:p>
    <w:p w14:paraId="3B08B57E" w14:textId="66517951" w:rsidR="004A757E" w:rsidRPr="00E40072" w:rsidRDefault="004A757E" w:rsidP="004A757E">
      <w:pPr>
        <w:rPr>
          <w:rFonts w:cs="Arial"/>
          <w:szCs w:val="24"/>
        </w:rPr>
      </w:pPr>
      <w:r w:rsidRPr="00E40072">
        <w:rPr>
          <w:rFonts w:cs="Arial"/>
          <w:szCs w:val="24"/>
        </w:rPr>
        <w:t xml:space="preserve">In this study, I performed analysis on current source density (CSD) profiles derived from chronic laminar local field potential (LFP) recordings that were previously collected from the frontal </w:t>
      </w:r>
      <w:r w:rsidR="00EF3DD6">
        <w:rPr>
          <w:rFonts w:cs="Arial"/>
          <w:szCs w:val="24"/>
        </w:rPr>
        <w:t>region</w:t>
      </w:r>
      <w:r w:rsidRPr="00E40072">
        <w:rPr>
          <w:rFonts w:cs="Arial"/>
          <w:szCs w:val="24"/>
        </w:rPr>
        <w:t xml:space="preserve"> A (FrA) of awake, behaving Mongolian gerbils (</w:t>
      </w:r>
      <w:commentRangeStart w:id="49"/>
      <w:proofErr w:type="spellStart"/>
      <w:r w:rsidRPr="00DE72BF">
        <w:rPr>
          <w:rFonts w:cs="Arial"/>
          <w:i/>
          <w:szCs w:val="24"/>
          <w:rPrChange w:id="50" w:author="Max Happel MSB Berlin" w:date="2024-01-30T17:07:00Z">
            <w:rPr>
              <w:rFonts w:cs="Arial"/>
              <w:szCs w:val="24"/>
            </w:rPr>
          </w:rPrChange>
        </w:rPr>
        <w:t>Meriones</w:t>
      </w:r>
      <w:proofErr w:type="spellEnd"/>
      <w:r w:rsidRPr="00DE72BF">
        <w:rPr>
          <w:rFonts w:cs="Arial"/>
          <w:i/>
          <w:szCs w:val="24"/>
          <w:rPrChange w:id="51" w:author="Max Happel MSB Berlin" w:date="2024-01-30T17:07:00Z">
            <w:rPr>
              <w:rFonts w:cs="Arial"/>
              <w:szCs w:val="24"/>
            </w:rPr>
          </w:rPrChange>
        </w:rPr>
        <w:t xml:space="preserve"> </w:t>
      </w:r>
      <w:proofErr w:type="spellStart"/>
      <w:r w:rsidRPr="00DE72BF">
        <w:rPr>
          <w:rFonts w:cs="Arial"/>
          <w:i/>
          <w:szCs w:val="24"/>
          <w:rPrChange w:id="52" w:author="Max Happel MSB Berlin" w:date="2024-01-30T17:07:00Z">
            <w:rPr>
              <w:rFonts w:cs="Arial"/>
              <w:szCs w:val="24"/>
            </w:rPr>
          </w:rPrChange>
        </w:rPr>
        <w:t>unguiculatus</w:t>
      </w:r>
      <w:commentRangeEnd w:id="49"/>
      <w:proofErr w:type="spellEnd"/>
      <w:r w:rsidR="00DE72BF">
        <w:rPr>
          <w:rStyle w:val="CommentReference"/>
        </w:rPr>
        <w:commentReference w:id="49"/>
      </w:r>
      <w:r w:rsidRPr="00E40072">
        <w:rPr>
          <w:rFonts w:cs="Arial"/>
          <w:szCs w:val="24"/>
        </w:rPr>
        <w:t xml:space="preserve">). The primary goal of this analysis was to elucidate the layer-specific, spatiotemporal population activity within the FrA on a mesoscopic scale. The animals (n=5) </w:t>
      </w:r>
      <w:r w:rsidR="008535EB" w:rsidRPr="00E40072">
        <w:rPr>
          <w:rFonts w:cs="Arial"/>
          <w:szCs w:val="24"/>
        </w:rPr>
        <w:t>were made to perform</w:t>
      </w:r>
      <w:r w:rsidRPr="00E40072">
        <w:rPr>
          <w:rFonts w:cs="Arial"/>
          <w:szCs w:val="24"/>
        </w:rPr>
        <w:t xml:space="preserve"> a probabilistic foraging task designed to test their decision-making strategies </w:t>
      </w:r>
      <w:r w:rsidR="007A26CE">
        <w:rPr>
          <w:rFonts w:cs="Arial"/>
          <w:szCs w:val="24"/>
        </w:rPr>
        <w:t xml:space="preserve">while they </w:t>
      </w:r>
      <w:r w:rsidRPr="00E40072">
        <w:rPr>
          <w:rFonts w:cs="Arial"/>
          <w:szCs w:val="24"/>
        </w:rPr>
        <w:t>exploit a known food source or to explore a new option. The analysis of the continuous foraging sessions, along with the electrophysiological recordings from the FrA, allowed us to explore the neural mechanisms underlying decision-making during the exploitation/exploration dilemma.</w:t>
      </w:r>
    </w:p>
    <w:p w14:paraId="58277DA9" w14:textId="77777777" w:rsidR="004A757E" w:rsidRPr="00985BDB" w:rsidRDefault="004A757E" w:rsidP="00985BDB">
      <w:pPr>
        <w:pStyle w:val="Heading2"/>
      </w:pPr>
      <w:bookmarkStart w:id="53" w:name="_Toc157095618"/>
      <w:bookmarkStart w:id="54" w:name="_Toc157095930"/>
      <w:r w:rsidRPr="00985BDB">
        <w:t>Neural recordings from frontal region A (FrA)</w:t>
      </w:r>
      <w:bookmarkEnd w:id="53"/>
      <w:bookmarkEnd w:id="54"/>
    </w:p>
    <w:p w14:paraId="7E0CA2E5" w14:textId="61260E0F" w:rsidR="004A757E" w:rsidRPr="00E40072" w:rsidRDefault="004A757E" w:rsidP="004A757E">
      <w:pPr>
        <w:rPr>
          <w:rFonts w:cs="Arial"/>
          <w:szCs w:val="24"/>
        </w:rPr>
      </w:pPr>
      <w:r w:rsidRPr="00E40072">
        <w:rPr>
          <w:rFonts w:cs="Arial"/>
          <w:szCs w:val="24"/>
        </w:rPr>
        <w:t>The chronic in vivo electrophysiological data used in this study were obtained by a fellow researcher using a 32-channel multilayer electrode (</w:t>
      </w:r>
      <w:proofErr w:type="spellStart"/>
      <w:r w:rsidRPr="00E40072">
        <w:rPr>
          <w:rFonts w:cs="Arial"/>
          <w:szCs w:val="24"/>
        </w:rPr>
        <w:t>Neuronexus</w:t>
      </w:r>
      <w:proofErr w:type="spellEnd"/>
      <w:r w:rsidRPr="00E40072">
        <w:rPr>
          <w:rFonts w:cs="Arial"/>
          <w:szCs w:val="24"/>
        </w:rPr>
        <w:t xml:space="preserve">, A1x32-6mm-50-177_H32_21mm) while gerbils performed the probabilistic foraging task. The electrode was implanted into FrA, positioned </w:t>
      </w:r>
      <w:r w:rsidR="006E6F08" w:rsidRPr="00E40072">
        <w:rPr>
          <w:rFonts w:cs="Arial"/>
          <w:szCs w:val="24"/>
        </w:rPr>
        <w:t>4.65 mm</w:t>
      </w:r>
      <w:r w:rsidRPr="00E40072">
        <w:rPr>
          <w:rFonts w:cs="Arial"/>
          <w:szCs w:val="24"/>
        </w:rPr>
        <w:t xml:space="preserve"> anterior to Bregma and 1.5 mm lateral to lambda. A comprehensive </w:t>
      </w:r>
      <w:r w:rsidR="00F111AD" w:rsidRPr="00E40072">
        <w:rPr>
          <w:rFonts w:cs="Arial"/>
          <w:szCs w:val="24"/>
        </w:rPr>
        <w:t>behavioural</w:t>
      </w:r>
      <w:r w:rsidRPr="00E40072">
        <w:rPr>
          <w:rFonts w:cs="Arial"/>
          <w:szCs w:val="24"/>
        </w:rPr>
        <w:t xml:space="preserve"> screening for epileptic seizures—a known genetic trait in gerbils—was conducted prior to the surgeries, utilizing a protocol developed by Gonzalo Arias Gil and </w:t>
      </w:r>
      <w:proofErr w:type="spellStart"/>
      <w:r w:rsidRPr="00E40072">
        <w:rPr>
          <w:rFonts w:cs="Arial"/>
          <w:szCs w:val="24"/>
        </w:rPr>
        <w:t>Dr.</w:t>
      </w:r>
      <w:proofErr w:type="spellEnd"/>
      <w:r w:rsidRPr="00E40072">
        <w:rPr>
          <w:rFonts w:cs="Arial"/>
          <w:szCs w:val="24"/>
        </w:rPr>
        <w:t xml:space="preserve"> </w:t>
      </w:r>
      <w:proofErr w:type="spellStart"/>
      <w:r w:rsidRPr="00E40072">
        <w:rPr>
          <w:rFonts w:cs="Arial"/>
          <w:szCs w:val="24"/>
        </w:rPr>
        <w:t>Kentaroh</w:t>
      </w:r>
      <w:proofErr w:type="spellEnd"/>
      <w:r w:rsidRPr="00E40072">
        <w:rPr>
          <w:rFonts w:cs="Arial"/>
          <w:szCs w:val="24"/>
        </w:rPr>
        <w:t xml:space="preserve"> </w:t>
      </w:r>
      <w:proofErr w:type="spellStart"/>
      <w:r w:rsidRPr="00E40072">
        <w:rPr>
          <w:rFonts w:cs="Arial"/>
          <w:szCs w:val="24"/>
        </w:rPr>
        <w:t>Takagaki</w:t>
      </w:r>
      <w:proofErr w:type="spellEnd"/>
      <w:r w:rsidRPr="00E40072">
        <w:rPr>
          <w:rFonts w:cs="Arial"/>
          <w:szCs w:val="24"/>
        </w:rPr>
        <w:t xml:space="preserve"> at the SPL Department – LIN, following the guidelines established by</w:t>
      </w:r>
      <w:r w:rsidR="00E2040E" w:rsidRPr="00E40072">
        <w:rPr>
          <w:rFonts w:cs="Arial"/>
          <w:szCs w:val="24"/>
        </w:rPr>
        <w:t xml:space="preserve"> </w:t>
      </w:r>
      <w:sdt>
        <w:sdtPr>
          <w:rPr>
            <w:rFonts w:cs="Arial"/>
            <w:color w:val="000000"/>
            <w:szCs w:val="24"/>
          </w:rPr>
          <w:tag w:val="MENDELEY_CITATION_v3_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"/>
          <w:id w:val="965245039"/>
          <w:placeholder>
            <w:docPart w:val="DefaultPlaceholder_-1854013440"/>
          </w:placeholder>
        </w:sdtPr>
        <w:sdtContent>
          <w:proofErr w:type="spellStart"/>
          <w:r w:rsidR="006D6D02" w:rsidRPr="006D6D02">
            <w:rPr>
              <w:rFonts w:cs="Arial"/>
              <w:color w:val="000000"/>
              <w:szCs w:val="24"/>
            </w:rPr>
            <w:t>Seto</w:t>
          </w:r>
          <w:proofErr w:type="spellEnd"/>
          <w:r w:rsidR="006D6D02" w:rsidRPr="006D6D02">
            <w:rPr>
              <w:rFonts w:ascii="Cambria Math" w:hAnsi="Cambria Math" w:cs="Cambria Math"/>
              <w:color w:val="000000"/>
              <w:szCs w:val="24"/>
            </w:rPr>
            <w:t>‐</w:t>
          </w:r>
          <w:r w:rsidR="006D6D02" w:rsidRPr="006D6D02">
            <w:rPr>
              <w:rFonts w:cs="Arial"/>
              <w:color w:val="000000"/>
              <w:szCs w:val="24"/>
            </w:rPr>
            <w:t>Ohshima et al., 1992</w:t>
          </w:r>
        </w:sdtContent>
      </w:sdt>
      <w:r w:rsidRPr="00E40072">
        <w:rPr>
          <w:rFonts w:cs="Arial"/>
          <w:szCs w:val="24"/>
        </w:rPr>
        <w:t xml:space="preserve">. Only the animals that did not show epileptic seizure during the screening test were included for the study. </w:t>
      </w:r>
    </w:p>
    <w:p w14:paraId="45D2179D" w14:textId="045BA05A" w:rsidR="004A757E" w:rsidRPr="00E40072" w:rsidRDefault="004A757E" w:rsidP="004A757E">
      <w:pPr>
        <w:rPr>
          <w:rFonts w:cs="Arial"/>
          <w:szCs w:val="24"/>
        </w:rPr>
      </w:pPr>
      <w:r w:rsidRPr="00E40072">
        <w:rPr>
          <w:rFonts w:cs="Arial"/>
          <w:szCs w:val="24"/>
        </w:rPr>
        <w:t xml:space="preserve">It is important to note that neither the surgical implantation of electrodes nor the recording the electrophysiological data form the central focus of the current thesis. The focus herein lies strictly on the post-hoc analysis of the neural recordings, and the </w:t>
      </w:r>
      <w:r w:rsidR="00331235">
        <w:rPr>
          <w:rFonts w:cs="Arial"/>
          <w:szCs w:val="24"/>
        </w:rPr>
        <w:t>surgical</w:t>
      </w:r>
      <w:r w:rsidR="00E26DFA">
        <w:rPr>
          <w:rFonts w:cs="Arial"/>
          <w:szCs w:val="24"/>
        </w:rPr>
        <w:t xml:space="preserve"> and recording</w:t>
      </w:r>
      <w:r w:rsidRPr="00E40072">
        <w:rPr>
          <w:rFonts w:cs="Arial"/>
          <w:szCs w:val="24"/>
        </w:rPr>
        <w:t xml:space="preserve"> procedures were completed independently by another researcher to ensure the quality and reliability of the data upon which this study is based. </w:t>
      </w:r>
    </w:p>
    <w:p w14:paraId="27E0B595" w14:textId="77777777" w:rsidR="004A757E" w:rsidRPr="00985BDB" w:rsidRDefault="004A757E" w:rsidP="009C267B">
      <w:pPr>
        <w:pStyle w:val="Heading3"/>
        <w:rPr>
          <w:bCs/>
        </w:rPr>
      </w:pPr>
      <w:bookmarkStart w:id="55" w:name="_Toc157095619"/>
      <w:bookmarkStart w:id="56" w:name="_Toc157095931"/>
      <w:r w:rsidRPr="00985BDB">
        <w:rPr>
          <w:bCs/>
        </w:rPr>
        <w:lastRenderedPageBreak/>
        <w:t>Experimental setup</w:t>
      </w:r>
      <w:bookmarkEnd w:id="55"/>
      <w:bookmarkEnd w:id="56"/>
    </w:p>
    <w:p w14:paraId="72A2DCE8" w14:textId="77777777" w:rsidR="004A757E" w:rsidRPr="00E40072" w:rsidRDefault="004A757E" w:rsidP="004A757E">
      <w:pPr>
        <w:keepNext/>
        <w:jc w:val="center"/>
        <w:rPr>
          <w:rFonts w:cs="Arial"/>
          <w:szCs w:val="24"/>
        </w:rPr>
      </w:pPr>
      <w:r w:rsidRPr="00E40072">
        <w:rPr>
          <w:rFonts w:cs="Arial"/>
          <w:noProof/>
          <w:szCs w:val="24"/>
        </w:rPr>
        <w:drawing>
          <wp:inline distT="0" distB="0" distL="0" distR="0" wp14:anchorId="1B64A064" wp14:editId="7E69EC93">
            <wp:extent cx="5760720" cy="3592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592195"/>
                    </a:xfrm>
                    <a:prstGeom prst="rect">
                      <a:avLst/>
                    </a:prstGeom>
                    <a:noFill/>
                    <a:ln>
                      <a:noFill/>
                    </a:ln>
                  </pic:spPr>
                </pic:pic>
              </a:graphicData>
            </a:graphic>
          </wp:inline>
        </w:drawing>
      </w:r>
    </w:p>
    <w:p w14:paraId="6D01B0EE" w14:textId="1B1B2E54" w:rsidR="004A757E" w:rsidRPr="00E40072" w:rsidRDefault="004A757E" w:rsidP="004A757E">
      <w:pPr>
        <w:pStyle w:val="Caption"/>
        <w:ind w:left="851" w:hanging="851"/>
        <w:rPr>
          <w:rFonts w:cs="Arial"/>
          <w:i w:val="0"/>
          <w:color w:val="auto"/>
          <w:sz w:val="20"/>
          <w:szCs w:val="20"/>
          <w:lang w:val="en-US"/>
        </w:rPr>
      </w:pPr>
      <w:bookmarkStart w:id="57" w:name="_Toc157095401"/>
      <w:commentRangeStart w:id="58"/>
      <w:r w:rsidRPr="00975559">
        <w:rPr>
          <w:rFonts w:cs="Arial"/>
          <w:b/>
          <w:bCs/>
          <w:i w:val="0"/>
          <w:color w:val="auto"/>
          <w:sz w:val="20"/>
          <w:szCs w:val="20"/>
        </w:rPr>
        <w:t xml:space="preserve">Figure </w:t>
      </w:r>
      <w:commentRangeEnd w:id="58"/>
      <w:r w:rsidR="00A37B56">
        <w:rPr>
          <w:rStyle w:val="CommentReference"/>
          <w:i w:val="0"/>
          <w:iCs w:val="0"/>
          <w:color w:val="auto"/>
        </w:rPr>
        <w:commentReference w:id="58"/>
      </w:r>
      <w:r w:rsidRPr="00975559">
        <w:rPr>
          <w:rFonts w:cs="Arial"/>
          <w:b/>
          <w:bCs/>
          <w:i w:val="0"/>
          <w:color w:val="auto"/>
          <w:sz w:val="20"/>
          <w:szCs w:val="20"/>
        </w:rPr>
        <w:fldChar w:fldCharType="begin"/>
      </w:r>
      <w:r w:rsidRPr="00975559">
        <w:rPr>
          <w:rFonts w:cs="Arial"/>
          <w:b/>
          <w:bCs/>
          <w:i w:val="0"/>
          <w:color w:val="auto"/>
          <w:sz w:val="20"/>
          <w:szCs w:val="20"/>
        </w:rPr>
        <w:instrText xml:space="preserve"> SEQ Figure \* ARABIC </w:instrText>
      </w:r>
      <w:r w:rsidRPr="00975559">
        <w:rPr>
          <w:rFonts w:cs="Arial"/>
          <w:b/>
          <w:bCs/>
          <w:i w:val="0"/>
          <w:color w:val="auto"/>
          <w:sz w:val="20"/>
          <w:szCs w:val="20"/>
        </w:rPr>
        <w:fldChar w:fldCharType="separate"/>
      </w:r>
      <w:r w:rsidR="00103599" w:rsidRPr="00975559">
        <w:rPr>
          <w:rFonts w:cs="Arial"/>
          <w:b/>
          <w:bCs/>
          <w:i w:val="0"/>
          <w:noProof/>
          <w:color w:val="auto"/>
          <w:sz w:val="20"/>
          <w:szCs w:val="20"/>
        </w:rPr>
        <w:t>1</w:t>
      </w:r>
      <w:r w:rsidRPr="00975559">
        <w:rPr>
          <w:rFonts w:cs="Arial"/>
          <w:b/>
          <w:bCs/>
          <w:i w:val="0"/>
          <w:color w:val="auto"/>
          <w:sz w:val="20"/>
          <w:szCs w:val="20"/>
        </w:rPr>
        <w:fldChar w:fldCharType="end"/>
      </w:r>
      <w:r w:rsidRPr="00975559">
        <w:rPr>
          <w:rFonts w:cs="Arial"/>
          <w:b/>
          <w:bCs/>
          <w:i w:val="0"/>
          <w:color w:val="auto"/>
          <w:sz w:val="20"/>
          <w:szCs w:val="20"/>
        </w:rPr>
        <w:t>:</w:t>
      </w:r>
      <w:r w:rsidRPr="00E40072">
        <w:rPr>
          <w:rFonts w:cs="Arial"/>
          <w:i w:val="0"/>
          <w:color w:val="auto"/>
          <w:sz w:val="20"/>
          <w:szCs w:val="20"/>
        </w:rPr>
        <w:t xml:space="preserve"> </w:t>
      </w:r>
      <w:r w:rsidRPr="00147CDB">
        <w:rPr>
          <w:rFonts w:cs="Arial"/>
          <w:b/>
          <w:bCs/>
          <w:i w:val="0"/>
          <w:color w:val="auto"/>
          <w:sz w:val="20"/>
          <w:szCs w:val="20"/>
        </w:rPr>
        <w:t xml:space="preserve">Schematic representation of the </w:t>
      </w:r>
      <w:r w:rsidRPr="00147CDB">
        <w:rPr>
          <w:rFonts w:cs="Arial"/>
          <w:b/>
          <w:bCs/>
          <w:i w:val="0"/>
          <w:color w:val="auto"/>
          <w:sz w:val="20"/>
          <w:szCs w:val="20"/>
          <w:lang w:val="en-US"/>
        </w:rPr>
        <w:t>behavioural</w:t>
      </w:r>
      <w:r w:rsidRPr="00147CDB">
        <w:rPr>
          <w:rFonts w:cs="Arial"/>
          <w:b/>
          <w:bCs/>
          <w:i w:val="0"/>
          <w:color w:val="auto"/>
          <w:sz w:val="20"/>
          <w:szCs w:val="20"/>
        </w:rPr>
        <w:t xml:space="preserve"> setup</w:t>
      </w:r>
      <w:r w:rsidRPr="00147CDB">
        <w:rPr>
          <w:rFonts w:cs="Arial"/>
          <w:b/>
          <w:bCs/>
          <w:i w:val="0"/>
          <w:color w:val="auto"/>
          <w:sz w:val="20"/>
          <w:szCs w:val="20"/>
          <w:lang w:val="en-US"/>
        </w:rPr>
        <w:t xml:space="preserve"> and behavioural paradigm.</w:t>
      </w:r>
      <w:r w:rsidRPr="00E40072">
        <w:rPr>
          <w:rFonts w:cs="Arial"/>
          <w:i w:val="0"/>
          <w:color w:val="auto"/>
          <w:sz w:val="20"/>
          <w:szCs w:val="20"/>
          <w:lang w:val="en-US"/>
        </w:rPr>
        <w:t xml:space="preserve"> </w:t>
      </w:r>
      <w:r w:rsidRPr="00C27343">
        <w:rPr>
          <w:rFonts w:cs="Arial"/>
          <w:b/>
          <w:bCs/>
          <w:i w:val="0"/>
          <w:color w:val="auto"/>
          <w:sz w:val="20"/>
          <w:szCs w:val="20"/>
          <w:lang w:val="en-US"/>
        </w:rPr>
        <w:t>A</w:t>
      </w:r>
      <w:r w:rsidRPr="00E40072">
        <w:rPr>
          <w:rFonts w:cs="Arial"/>
          <w:i w:val="0"/>
          <w:color w:val="auto"/>
          <w:sz w:val="20"/>
          <w:szCs w:val="20"/>
          <w:lang w:val="en-US"/>
        </w:rPr>
        <w:t xml:space="preserve"> – The foraging box (37cm x 26cm x 48cm) containing two spouts on the right (orange) and left (green) separated by </w:t>
      </w:r>
      <w:r w:rsidR="005A79ED" w:rsidRPr="00E40072">
        <w:rPr>
          <w:rFonts w:cs="Arial"/>
          <w:i w:val="0"/>
          <w:color w:val="auto"/>
          <w:sz w:val="20"/>
          <w:szCs w:val="20"/>
          <w:lang w:val="en-US"/>
        </w:rPr>
        <w:t>36</w:t>
      </w:r>
      <w:r w:rsidRPr="00E40072">
        <w:rPr>
          <w:rFonts w:cs="Arial"/>
          <w:i w:val="0"/>
          <w:color w:val="auto"/>
          <w:sz w:val="20"/>
          <w:szCs w:val="20"/>
          <w:lang w:val="en-US"/>
        </w:rPr>
        <w:t xml:space="preserve"> cm. The animal is placed in the middle and the head connecter is attached with the pre-amplifier of the data acquisition system. The animal freely moves within the box while the LFP signals are recorded simultaneously. </w:t>
      </w:r>
      <w:r w:rsidRPr="00C27343">
        <w:rPr>
          <w:rFonts w:cs="Arial"/>
          <w:b/>
          <w:bCs/>
          <w:i w:val="0"/>
          <w:color w:val="auto"/>
          <w:sz w:val="20"/>
          <w:szCs w:val="20"/>
          <w:lang w:val="en-US"/>
        </w:rPr>
        <w:t>B</w:t>
      </w:r>
      <w:r w:rsidRPr="00E40072">
        <w:rPr>
          <w:rFonts w:cs="Arial"/>
          <w:i w:val="0"/>
          <w:color w:val="auto"/>
          <w:sz w:val="20"/>
          <w:szCs w:val="20"/>
          <w:lang w:val="en-US"/>
        </w:rPr>
        <w:t xml:space="preserve"> – </w:t>
      </w:r>
      <w:r w:rsidR="00D13FDA">
        <w:rPr>
          <w:rFonts w:cs="Arial"/>
          <w:i w:val="0"/>
          <w:color w:val="auto"/>
          <w:sz w:val="20"/>
          <w:szCs w:val="20"/>
          <w:lang w:val="en-US"/>
        </w:rPr>
        <w:t>Schematic representation of</w:t>
      </w:r>
      <w:r w:rsidRPr="00E40072">
        <w:rPr>
          <w:rFonts w:cs="Arial"/>
          <w:i w:val="0"/>
          <w:color w:val="auto"/>
          <w:sz w:val="20"/>
          <w:szCs w:val="20"/>
          <w:lang w:val="en-US"/>
        </w:rPr>
        <w:t xml:space="preserve"> probabilistic foraging paradigm performed by the animal showing the inter-poke interval, trial duration and travel time. </w:t>
      </w:r>
      <w:r w:rsidRPr="00C27343">
        <w:rPr>
          <w:rFonts w:cs="Arial"/>
          <w:b/>
          <w:bCs/>
          <w:i w:val="0"/>
          <w:color w:val="auto"/>
          <w:sz w:val="20"/>
          <w:szCs w:val="20"/>
          <w:lang w:val="en-US"/>
        </w:rPr>
        <w:t>C</w:t>
      </w:r>
      <w:r w:rsidRPr="00E40072">
        <w:rPr>
          <w:rFonts w:cs="Arial"/>
          <w:i w:val="0"/>
          <w:color w:val="auto"/>
          <w:sz w:val="20"/>
          <w:szCs w:val="20"/>
          <w:lang w:val="en-US"/>
        </w:rPr>
        <w:t xml:space="preserve"> – The exponential decay of reward probabilities for three different starting probabilities (</w:t>
      </w:r>
      <w:proofErr w:type="spellStart"/>
      <w:r w:rsidRPr="00E40072">
        <w:rPr>
          <w:rFonts w:cs="Arial"/>
          <w:iCs w:val="0"/>
          <w:color w:val="auto"/>
          <w:sz w:val="20"/>
          <w:szCs w:val="20"/>
          <w:lang w:val="en-US"/>
        </w:rPr>
        <w:t>Lottem</w:t>
      </w:r>
      <w:proofErr w:type="spellEnd"/>
      <w:r w:rsidRPr="00E40072">
        <w:rPr>
          <w:rFonts w:cs="Arial"/>
          <w:iCs w:val="0"/>
          <w:color w:val="auto"/>
          <w:sz w:val="20"/>
          <w:szCs w:val="20"/>
          <w:lang w:val="en-US"/>
        </w:rPr>
        <w:t xml:space="preserve"> et al., 2018</w:t>
      </w:r>
      <w:r w:rsidRPr="00E40072">
        <w:rPr>
          <w:rFonts w:cs="Arial"/>
          <w:i w:val="0"/>
          <w:color w:val="auto"/>
          <w:sz w:val="20"/>
          <w:szCs w:val="20"/>
          <w:lang w:val="en-US"/>
        </w:rPr>
        <w:t xml:space="preserve">). </w:t>
      </w:r>
      <w:r w:rsidRPr="00C27343">
        <w:rPr>
          <w:rFonts w:cs="Arial"/>
          <w:b/>
          <w:bCs/>
          <w:i w:val="0"/>
          <w:color w:val="auto"/>
          <w:sz w:val="20"/>
          <w:szCs w:val="20"/>
          <w:lang w:val="en-US"/>
        </w:rPr>
        <w:t>D</w:t>
      </w:r>
      <w:r w:rsidRPr="00E40072">
        <w:rPr>
          <w:rFonts w:cs="Arial"/>
          <w:i w:val="0"/>
          <w:color w:val="auto"/>
          <w:sz w:val="20"/>
          <w:szCs w:val="20"/>
          <w:lang w:val="en-US"/>
        </w:rPr>
        <w:t xml:space="preserve"> – Timeline of the whole experiment from surgery to analysis.</w:t>
      </w:r>
      <w:bookmarkEnd w:id="57"/>
    </w:p>
    <w:p w14:paraId="74ED9604" w14:textId="33334F1C" w:rsidR="004A757E" w:rsidRPr="00E40072" w:rsidRDefault="004A757E" w:rsidP="004A757E">
      <w:pPr>
        <w:rPr>
          <w:rFonts w:cs="Arial"/>
          <w:szCs w:val="24"/>
        </w:rPr>
      </w:pPr>
      <w:r w:rsidRPr="00E40072">
        <w:rPr>
          <w:rFonts w:cs="Arial"/>
          <w:szCs w:val="24"/>
        </w:rPr>
        <w:t>The foraging box (</w:t>
      </w:r>
      <w:bookmarkStart w:id="59" w:name="_Hlk152850319"/>
      <w:r w:rsidRPr="00E40072">
        <w:rPr>
          <w:rFonts w:cs="Arial"/>
          <w:szCs w:val="24"/>
        </w:rPr>
        <w:t>37cm x 26cm x 48cm</w:t>
      </w:r>
      <w:bookmarkEnd w:id="59"/>
      <w:r w:rsidRPr="00E40072">
        <w:rPr>
          <w:rFonts w:cs="Arial"/>
          <w:szCs w:val="24"/>
        </w:rPr>
        <w:t xml:space="preserve">) was placed in a chamber that is electrically and acoustically shielded. It contained two spouts on the right and left side separated by </w:t>
      </w:r>
      <w:r w:rsidR="005A79ED" w:rsidRPr="00E40072">
        <w:rPr>
          <w:rFonts w:cs="Arial"/>
          <w:szCs w:val="24"/>
        </w:rPr>
        <w:t>36</w:t>
      </w:r>
      <w:r w:rsidRPr="00E40072">
        <w:rPr>
          <w:rFonts w:cs="Arial"/>
          <w:szCs w:val="24"/>
        </w:rPr>
        <w:t xml:space="preserve"> cm and each spout had an infrared (IR) emitter/sensor pair on the sides to detect the nose poke (Fig.1). Each spout was attached to a food dispenser (Campden Instruments Ltd., USA) placed outside the foraging cage.</w:t>
      </w:r>
    </w:p>
    <w:p w14:paraId="59A10586" w14:textId="5B54D2E1" w:rsidR="004A757E" w:rsidRPr="00E40072" w:rsidRDefault="004A757E" w:rsidP="004A757E">
      <w:pPr>
        <w:rPr>
          <w:rFonts w:cs="Arial"/>
          <w:szCs w:val="24"/>
        </w:rPr>
      </w:pPr>
      <w:r w:rsidRPr="00E40072">
        <w:rPr>
          <w:rFonts w:cs="Arial"/>
          <w:szCs w:val="24"/>
        </w:rPr>
        <w:t xml:space="preserve">Once a poke has been detected by the IR sensor, the signal is communicated to an external Arduino device which converts it into a digital signal. This digital signal indicating a poke registration is communicated to the computer through a MATLAB (MathWorks, R2020b) interface. Consequently, the starting reward probability and the following probabilities of reward was generated in MATLAB according to Eq.1. The starting </w:t>
      </w:r>
      <w:r w:rsidR="00F2205F" w:rsidRPr="00E40072">
        <w:rPr>
          <w:rFonts w:cs="Arial"/>
          <w:szCs w:val="24"/>
        </w:rPr>
        <w:t xml:space="preserve">reward </w:t>
      </w:r>
      <w:r w:rsidRPr="00E40072">
        <w:rPr>
          <w:rFonts w:cs="Arial"/>
          <w:szCs w:val="24"/>
        </w:rPr>
        <w:t xml:space="preserve">probability was randomly selected from the three different possibilities (1, 0.75, 0.5, Fig.1C). The generated digital reward outcome (1 – reward; 0 – no reward) based on the reward probability was converted into an analog signal by a DAC </w:t>
      </w:r>
      <w:r w:rsidRPr="00E40072">
        <w:rPr>
          <w:rFonts w:cs="Arial"/>
          <w:szCs w:val="24"/>
        </w:rPr>
        <w:lastRenderedPageBreak/>
        <w:t>(Arduino) and communicated to the commutator which provides the food pellet into the spout. The whole Arduino-MATLAB interface was performed using a custom Arduino and MATLAB script. There were two video cameras (Microsoft LifeCam HD-3000, top and side) to track the real-time behaviour of the animal inside the cage. The video recordings were captured using OBS 25.0.8 software.</w:t>
      </w:r>
    </w:p>
    <w:p w14:paraId="115DB914" w14:textId="2EF7E125" w:rsidR="004A757E" w:rsidRPr="00E40072" w:rsidRDefault="004A757E" w:rsidP="004A757E">
      <w:pPr>
        <w:rPr>
          <w:rFonts w:cs="Arial"/>
          <w:szCs w:val="24"/>
        </w:rPr>
      </w:pPr>
      <w:r w:rsidRPr="00E40072">
        <w:rPr>
          <w:rFonts w:cs="Arial"/>
          <w:szCs w:val="24"/>
        </w:rPr>
        <w:t xml:space="preserve">Multichannel electrophysiology recordings were performed after connecting the head connector of the implanted electrode to the preamplifier (20-fold gain, HST/32V-G20, INTAN </w:t>
      </w:r>
      <w:r w:rsidR="00250DB3" w:rsidRPr="00E40072">
        <w:rPr>
          <w:rFonts w:cs="Arial"/>
          <w:szCs w:val="24"/>
        </w:rPr>
        <w:t>Technologies)</w:t>
      </w:r>
      <w:r w:rsidRPr="00E40072">
        <w:rPr>
          <w:rFonts w:cs="Arial"/>
          <w:szCs w:val="24"/>
        </w:rPr>
        <w:t xml:space="preserve"> which in turn is connected to a data acquisition system (INTAN Technologies). The electric cable was covered by a metal mesh for bite protection. Tension of the cable was relieved by a spring and a commutator that allows rotation and free movement of the animal inside the cage. Broadband LFPs were acquired using a hardware filter (0.1 Hz – 12 kHz), sampled at 30 kHz and digitally filtered with a maximum cut off frequency of 150 Hz. Proper grounding of the animal through its common ground was ensured to avoid ground loops between recording system, foraging cage and the animal.</w:t>
      </w:r>
    </w:p>
    <w:p w14:paraId="5391EE1C" w14:textId="77777777" w:rsidR="004A757E" w:rsidRPr="00985BDB" w:rsidRDefault="004A757E" w:rsidP="00985BDB">
      <w:pPr>
        <w:pStyle w:val="Heading2"/>
      </w:pPr>
      <w:bookmarkStart w:id="60" w:name="_Toc157095620"/>
      <w:bookmarkStart w:id="61" w:name="_Toc157095932"/>
      <w:r w:rsidRPr="00985BDB">
        <w:t>Probabilistic foraging paradigm</w:t>
      </w:r>
      <w:bookmarkEnd w:id="60"/>
      <w:bookmarkEnd w:id="61"/>
    </w:p>
    <w:p w14:paraId="20688AB4" w14:textId="3A8ACBD0" w:rsidR="004A757E" w:rsidRPr="00E40072" w:rsidRDefault="004A757E" w:rsidP="004A757E">
      <w:pPr>
        <w:spacing w:before="240"/>
        <w:rPr>
          <w:rFonts w:cs="Arial"/>
          <w:szCs w:val="24"/>
        </w:rPr>
      </w:pPr>
      <w:r w:rsidRPr="00E40072">
        <w:rPr>
          <w:rFonts w:cs="Arial"/>
          <w:szCs w:val="24"/>
        </w:rPr>
        <w:t xml:space="preserve">The probabilistic foraging task was adapted from </w:t>
      </w:r>
      <w:sdt>
        <w:sdtPr>
          <w:rPr>
            <w:rFonts w:cs="Arial"/>
            <w:color w:val="000000"/>
            <w:szCs w:val="24"/>
          </w:rPr>
          <w:tag w:val="MENDELEY_CITATION_v3_eyJjaXRhdGlvbklEIjoiTUVOREVMRVlfQ0lUQVRJT05fZTAzZmM5N2UtMGQ1MC00OTFlLWE4YjgtYzMyNGUxNDQ3MTY1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
          <w:id w:val="-1616744127"/>
          <w:placeholder>
            <w:docPart w:val="DefaultPlaceholder_-1854013440"/>
          </w:placeholder>
        </w:sdtPr>
        <w:sdtContent>
          <w:r w:rsidR="006D6D02" w:rsidRPr="006D6D02">
            <w:rPr>
              <w:rFonts w:cs="Arial"/>
              <w:color w:val="000000"/>
              <w:szCs w:val="24"/>
            </w:rPr>
            <w:t>(</w:t>
          </w:r>
          <w:proofErr w:type="spellStart"/>
          <w:r w:rsidR="006D6D02" w:rsidRPr="006D6D02">
            <w:rPr>
              <w:rFonts w:cs="Arial"/>
              <w:color w:val="000000"/>
              <w:szCs w:val="24"/>
            </w:rPr>
            <w:t>Lottem</w:t>
          </w:r>
          <w:proofErr w:type="spellEnd"/>
          <w:r w:rsidR="006D6D02" w:rsidRPr="006D6D02">
            <w:rPr>
              <w:rFonts w:cs="Arial"/>
              <w:color w:val="000000"/>
              <w:szCs w:val="24"/>
            </w:rPr>
            <w:t xml:space="preserve"> et al., 2018)</w:t>
          </w:r>
        </w:sdtContent>
      </w:sdt>
      <w:r w:rsidRPr="00E40072">
        <w:rPr>
          <w:rFonts w:cs="Arial"/>
          <w:szCs w:val="24"/>
        </w:rPr>
        <w:t xml:space="preserve"> in which the gerbils learn to do a nose poking behaviour to obtain rewards (Fig.1). Every foraging session consists of N trials, with each trial comprising a sequence of nose pokes (Fig.1B). A trial was defined as the period where the animal made a series of nose pokes on the same spout until it switched to the other side. Each individual nose poke has a probability of being rewarded with a 20 mg food pellet. After each reward, a dead time of 100 ms occurred. The reward probability for consequent pokes within a trial decreased exponentially forcing the gerbil to alternate between the spouts, thereby introducing the exploitation-exploration dilemma (Fig.1C). Only the pokes that lasted for at least 100 ms were assigned as hit pokes and followed the reward probability rule. The error pokes (poke duration &lt; 100 ms) were unrewarded. </w:t>
      </w:r>
    </w:p>
    <w:p w14:paraId="659DEFC2" w14:textId="5DB36160" w:rsidR="004A757E" w:rsidRPr="00E40072" w:rsidRDefault="005A79ED" w:rsidP="004A757E">
      <w:pPr>
        <w:spacing w:before="240"/>
        <w:rPr>
          <w:rFonts w:cs="Arial"/>
          <w:szCs w:val="24"/>
        </w:rPr>
      </w:pPr>
      <w:r w:rsidRPr="00E40072">
        <w:rPr>
          <w:rFonts w:cs="Arial"/>
          <w:szCs w:val="24"/>
        </w:rPr>
        <w:t>To</w:t>
      </w:r>
      <w:r w:rsidR="004A757E" w:rsidRPr="00E40072">
        <w:rPr>
          <w:rFonts w:cs="Arial"/>
          <w:szCs w:val="24"/>
        </w:rPr>
        <w:t xml:space="preserve"> </w:t>
      </w:r>
      <w:r w:rsidRPr="00E40072">
        <w:rPr>
          <w:rFonts w:cs="Arial"/>
          <w:szCs w:val="24"/>
        </w:rPr>
        <w:t>instil</w:t>
      </w:r>
      <w:r w:rsidR="004A757E" w:rsidRPr="00E40072">
        <w:rPr>
          <w:rFonts w:cs="Arial"/>
          <w:szCs w:val="24"/>
        </w:rPr>
        <w:t xml:space="preserve"> and maintain the motivation of the animals to perform the task, they were food deprived. Animal body weights were constantly monitored after every session to ensure that they didn’t drop beyond 15% of their original body weight measured before the start of the experiment (baseline). </w:t>
      </w:r>
      <w:r w:rsidR="00D90BD8">
        <w:rPr>
          <w:rFonts w:cs="Arial"/>
          <w:szCs w:val="24"/>
        </w:rPr>
        <w:t>At</w:t>
      </w:r>
      <w:r w:rsidR="004A757E" w:rsidRPr="00E40072">
        <w:rPr>
          <w:rFonts w:cs="Arial"/>
          <w:szCs w:val="24"/>
        </w:rPr>
        <w:t xml:space="preserve"> times where the animal didn’t perform well (less than average number of trials) consecutively for two to three sessions, the amount </w:t>
      </w:r>
      <w:r w:rsidR="004A757E" w:rsidRPr="00E40072">
        <w:rPr>
          <w:rFonts w:cs="Arial"/>
          <w:szCs w:val="24"/>
        </w:rPr>
        <w:lastRenderedPageBreak/>
        <w:t xml:space="preserve">of food restricted was increased to increase their motivation. However, it was ensured that the weight didn’t drop beyond the critical limit (85% of the baseline weight). </w:t>
      </w:r>
    </w:p>
    <w:p w14:paraId="7703D38B" w14:textId="77777777" w:rsidR="004A757E" w:rsidRPr="00E40072" w:rsidRDefault="004A757E" w:rsidP="004A757E">
      <w:pPr>
        <w:rPr>
          <w:rFonts w:cs="Arial"/>
          <w:szCs w:val="24"/>
        </w:rPr>
      </w:pPr>
      <w:r w:rsidRPr="00E40072">
        <w:rPr>
          <w:rFonts w:cs="Arial"/>
          <w:szCs w:val="24"/>
        </w:rPr>
        <w:t>Three different reward starting probabilities were used that followed the exponentially decreasing trend according to equation (1).</w:t>
      </w:r>
    </w:p>
    <w:p w14:paraId="68D7752D" w14:textId="30D3A88D" w:rsidR="004A757E" w:rsidRPr="00E40072" w:rsidRDefault="004A757E" w:rsidP="004A757E">
      <w:pPr>
        <w:jc w:val="center"/>
        <w:rPr>
          <w:rFonts w:cs="Arial"/>
          <w:szCs w:val="24"/>
        </w:rPr>
      </w:pPr>
      <w:r w:rsidRPr="00E40072">
        <w:rPr>
          <w:rFonts w:cs="Arial"/>
          <w:szCs w:val="24"/>
        </w:rPr>
        <w:t xml:space="preserve">                                               P (O</w:t>
      </w:r>
      <w:r w:rsidRPr="00E40072">
        <w:rPr>
          <w:rFonts w:cs="Arial"/>
          <w:szCs w:val="24"/>
          <w:vertAlign w:val="subscript"/>
        </w:rPr>
        <w:t>n</w:t>
      </w:r>
      <w:r w:rsidRPr="00E40072">
        <w:rPr>
          <w:rFonts w:cs="Arial"/>
          <w:szCs w:val="24"/>
        </w:rPr>
        <w:t xml:space="preserve"> = 1|ti) = A</w:t>
      </w:r>
      <w:r w:rsidRPr="00E40072">
        <w:rPr>
          <w:rFonts w:cs="Arial"/>
          <w:szCs w:val="24"/>
          <w:vertAlign w:val="subscript"/>
        </w:rPr>
        <w:t xml:space="preserve">i </w:t>
      </w:r>
      <w:r w:rsidRPr="00E40072">
        <w:rPr>
          <w:rFonts w:cs="Arial"/>
          <w:szCs w:val="24"/>
        </w:rPr>
        <w:t>e</w:t>
      </w:r>
      <w:r w:rsidRPr="00E40072">
        <w:rPr>
          <w:rFonts w:cs="Arial"/>
          <w:szCs w:val="24"/>
          <w:vertAlign w:val="superscript"/>
        </w:rPr>
        <w:t>-(n-1)/5</w:t>
      </w:r>
      <w:r w:rsidRPr="00E40072">
        <w:rPr>
          <w:rFonts w:cs="Arial"/>
          <w:szCs w:val="24"/>
        </w:rPr>
        <w:t xml:space="preserve">                          </w:t>
      </w:r>
      <w:proofErr w:type="gramStart"/>
      <w:r w:rsidRPr="00E40072">
        <w:rPr>
          <w:rFonts w:cs="Arial"/>
          <w:szCs w:val="24"/>
        </w:rPr>
        <w:t xml:space="preserve"> </w:t>
      </w:r>
      <w:r w:rsidR="00B60296" w:rsidRPr="00E40072">
        <w:rPr>
          <w:rFonts w:cs="Arial"/>
          <w:szCs w:val="24"/>
        </w:rPr>
        <w:t xml:space="preserve">  (</w:t>
      </w:r>
      <w:proofErr w:type="gramEnd"/>
      <w:r w:rsidRPr="00E40072">
        <w:rPr>
          <w:rFonts w:cs="Arial"/>
          <w:szCs w:val="24"/>
        </w:rPr>
        <w:t>1)</w:t>
      </w:r>
    </w:p>
    <w:p w14:paraId="2CB73EF4" w14:textId="69628343" w:rsidR="004A757E" w:rsidRPr="00E40072" w:rsidRDefault="004A757E" w:rsidP="004A757E">
      <w:pPr>
        <w:rPr>
          <w:rFonts w:cs="Arial"/>
          <w:szCs w:val="24"/>
        </w:rPr>
      </w:pPr>
      <w:r w:rsidRPr="00E40072">
        <w:rPr>
          <w:rFonts w:cs="Arial"/>
          <w:szCs w:val="24"/>
        </w:rPr>
        <w:t xml:space="preserve">Where </w:t>
      </w:r>
      <w:proofErr w:type="spellStart"/>
      <w:r w:rsidRPr="00E40072">
        <w:rPr>
          <w:rFonts w:cs="Arial"/>
          <w:szCs w:val="24"/>
        </w:rPr>
        <w:t>t</w:t>
      </w:r>
      <w:r w:rsidRPr="00E40072">
        <w:rPr>
          <w:rFonts w:cs="Arial"/>
          <w:szCs w:val="24"/>
          <w:vertAlign w:val="subscript"/>
        </w:rPr>
        <w:t>i</w:t>
      </w:r>
      <w:proofErr w:type="spellEnd"/>
      <w:r w:rsidRPr="00E40072">
        <w:rPr>
          <w:rFonts w:cs="Arial"/>
          <w:szCs w:val="24"/>
        </w:rPr>
        <w:t xml:space="preserve"> is the </w:t>
      </w:r>
      <w:proofErr w:type="spellStart"/>
      <w:r w:rsidRPr="00E40072">
        <w:rPr>
          <w:rFonts w:cs="Arial"/>
          <w:szCs w:val="24"/>
        </w:rPr>
        <w:t>i</w:t>
      </w:r>
      <w:r w:rsidRPr="00E40072">
        <w:rPr>
          <w:rFonts w:cs="Arial"/>
          <w:szCs w:val="24"/>
          <w:vertAlign w:val="superscript"/>
        </w:rPr>
        <w:t>th</w:t>
      </w:r>
      <w:proofErr w:type="spellEnd"/>
      <w:r w:rsidRPr="00E40072">
        <w:rPr>
          <w:rFonts w:cs="Arial"/>
          <w:szCs w:val="24"/>
        </w:rPr>
        <w:t xml:space="preserve"> trial type (</w:t>
      </w:r>
      <w:proofErr w:type="spellStart"/>
      <w:r w:rsidRPr="00E40072">
        <w:rPr>
          <w:rFonts w:cs="Arial"/>
          <w:szCs w:val="24"/>
        </w:rPr>
        <w:t>i</w:t>
      </w:r>
      <w:proofErr w:type="spellEnd"/>
      <w:r w:rsidRPr="00E40072">
        <w:rPr>
          <w:rFonts w:cs="Arial"/>
          <w:szCs w:val="24"/>
        </w:rPr>
        <w:t xml:space="preserve"> = 1, 2, 3) corresponding to different exponential scaling factors (starting probabilities) with A</w:t>
      </w:r>
      <w:r w:rsidRPr="00E40072">
        <w:rPr>
          <w:rFonts w:cs="Arial"/>
          <w:szCs w:val="24"/>
          <w:vertAlign w:val="subscript"/>
        </w:rPr>
        <w:t>1</w:t>
      </w:r>
      <w:r w:rsidRPr="00E40072">
        <w:rPr>
          <w:rFonts w:cs="Arial"/>
          <w:szCs w:val="24"/>
        </w:rPr>
        <w:t xml:space="preserve"> = 1.0, A</w:t>
      </w:r>
      <w:r w:rsidRPr="00E40072">
        <w:rPr>
          <w:rFonts w:cs="Arial"/>
          <w:szCs w:val="24"/>
          <w:vertAlign w:val="subscript"/>
        </w:rPr>
        <w:t>2</w:t>
      </w:r>
      <w:r w:rsidRPr="00E40072">
        <w:rPr>
          <w:rFonts w:cs="Arial"/>
          <w:szCs w:val="24"/>
        </w:rPr>
        <w:t xml:space="preserve"> = 0.75, A</w:t>
      </w:r>
      <w:r w:rsidRPr="00E40072">
        <w:rPr>
          <w:rFonts w:cs="Arial"/>
          <w:szCs w:val="24"/>
          <w:vertAlign w:val="subscript"/>
        </w:rPr>
        <w:t>3</w:t>
      </w:r>
      <w:r w:rsidRPr="00E40072">
        <w:rPr>
          <w:rFonts w:cs="Arial"/>
          <w:szCs w:val="24"/>
        </w:rPr>
        <w:t xml:space="preserve"> = 0.5. ‘n’ denotes the hit poke number within a trial while </w:t>
      </w:r>
      <w:proofErr w:type="gramStart"/>
      <w:r w:rsidRPr="00E40072">
        <w:rPr>
          <w:rFonts w:cs="Arial"/>
          <w:szCs w:val="24"/>
        </w:rPr>
        <w:t>O</w:t>
      </w:r>
      <w:r w:rsidRPr="00E40072">
        <w:rPr>
          <w:rFonts w:cs="Arial"/>
          <w:szCs w:val="24"/>
          <w:vertAlign w:val="subscript"/>
        </w:rPr>
        <w:t>n</w:t>
      </w:r>
      <w:proofErr w:type="gramEnd"/>
      <w:r w:rsidRPr="00E40072">
        <w:rPr>
          <w:rFonts w:cs="Arial"/>
          <w:szCs w:val="24"/>
        </w:rPr>
        <w:t xml:space="preserve"> denotes the outcome of the n</w:t>
      </w:r>
      <w:r w:rsidRPr="00E40072">
        <w:rPr>
          <w:rFonts w:cs="Arial"/>
          <w:szCs w:val="24"/>
          <w:vertAlign w:val="superscript"/>
        </w:rPr>
        <w:t>th</w:t>
      </w:r>
      <w:r w:rsidRPr="00E40072">
        <w:rPr>
          <w:rFonts w:cs="Arial"/>
          <w:szCs w:val="24"/>
        </w:rPr>
        <w:t xml:space="preserve"> poke (1 – reward and 0 – no reward). Trial types (A</w:t>
      </w:r>
      <w:r w:rsidRPr="00E40072">
        <w:rPr>
          <w:rFonts w:cs="Arial"/>
          <w:szCs w:val="24"/>
          <w:vertAlign w:val="subscript"/>
        </w:rPr>
        <w:t>1</w:t>
      </w:r>
      <w:r w:rsidRPr="00E40072">
        <w:rPr>
          <w:rFonts w:cs="Arial"/>
          <w:szCs w:val="24"/>
        </w:rPr>
        <w:t>, A</w:t>
      </w:r>
      <w:r w:rsidRPr="00E40072">
        <w:rPr>
          <w:rFonts w:cs="Arial"/>
          <w:szCs w:val="24"/>
          <w:vertAlign w:val="subscript"/>
        </w:rPr>
        <w:t>2</w:t>
      </w:r>
      <w:r w:rsidRPr="00E40072">
        <w:rPr>
          <w:rFonts w:cs="Arial"/>
          <w:szCs w:val="24"/>
        </w:rPr>
        <w:t xml:space="preserve">, and A3) were randomly ordered and the trial type was not cued to the animal. </w:t>
      </w:r>
      <w:r w:rsidR="00733C8B" w:rsidRPr="00E40072">
        <w:rPr>
          <w:rFonts w:cs="Arial"/>
          <w:szCs w:val="24"/>
        </w:rPr>
        <w:t>To</w:t>
      </w:r>
      <w:r w:rsidRPr="00E40072">
        <w:rPr>
          <w:rFonts w:cs="Arial"/>
          <w:szCs w:val="24"/>
        </w:rPr>
        <w:t xml:space="preserve"> obtain more trials within a session and to maintain the motivation to forage for longer </w:t>
      </w:r>
      <w:r w:rsidR="00733C8B" w:rsidRPr="00E40072">
        <w:rPr>
          <w:rFonts w:cs="Arial"/>
          <w:szCs w:val="24"/>
        </w:rPr>
        <w:t>period</w:t>
      </w:r>
      <w:r w:rsidRPr="00E40072">
        <w:rPr>
          <w:rFonts w:cs="Arial"/>
          <w:szCs w:val="24"/>
        </w:rPr>
        <w:t>, the reward probability was forced to zero after the 20</w:t>
      </w:r>
      <w:r w:rsidRPr="00E40072">
        <w:rPr>
          <w:rFonts w:cs="Arial"/>
          <w:szCs w:val="24"/>
          <w:vertAlign w:val="superscript"/>
        </w:rPr>
        <w:t>th</w:t>
      </w:r>
      <w:r w:rsidRPr="00E40072">
        <w:rPr>
          <w:rFonts w:cs="Arial"/>
          <w:szCs w:val="24"/>
        </w:rPr>
        <w:t xml:space="preserve"> poke in trial. A dead time of 100 ms was set to pause the session after every rewarded poke.</w:t>
      </w:r>
    </w:p>
    <w:p w14:paraId="74A03C74" w14:textId="3CE48B76" w:rsidR="004A757E" w:rsidRPr="00E40072" w:rsidRDefault="004A757E" w:rsidP="004A757E">
      <w:pPr>
        <w:rPr>
          <w:rFonts w:cs="Arial"/>
          <w:szCs w:val="24"/>
        </w:rPr>
      </w:pPr>
      <w:bookmarkStart w:id="62" w:name="_Hlk157527508"/>
      <w:commentRangeStart w:id="63"/>
      <w:r w:rsidRPr="00E40072">
        <w:rPr>
          <w:rFonts w:cs="Arial"/>
          <w:szCs w:val="24"/>
        </w:rPr>
        <w:t>The strategy to adopt three different starting probability is to incentivize the goal directed behaviour of the animal</w:t>
      </w:r>
      <w:bookmarkEnd w:id="62"/>
      <w:r w:rsidRPr="00E40072">
        <w:rPr>
          <w:rFonts w:cs="Arial"/>
          <w:szCs w:val="24"/>
        </w:rPr>
        <w:t xml:space="preserve">. This way, they could benefit from the actual reward in each trial instead of adopting a reward independent strategy in the case of a fixed starting probability. </w:t>
      </w:r>
      <w:commentRangeEnd w:id="63"/>
      <w:r w:rsidR="00976529">
        <w:rPr>
          <w:rStyle w:val="CommentReference"/>
        </w:rPr>
        <w:commentReference w:id="63"/>
      </w:r>
      <w:r w:rsidRPr="00E40072">
        <w:rPr>
          <w:rFonts w:cs="Arial"/>
          <w:szCs w:val="24"/>
        </w:rPr>
        <w:t>The decay rate remained the same regardless of the starting probability</w:t>
      </w:r>
      <w:commentRangeStart w:id="64"/>
      <w:r w:rsidRPr="00E40072">
        <w:rPr>
          <w:rFonts w:cs="Arial"/>
          <w:szCs w:val="24"/>
        </w:rPr>
        <w:t>.</w:t>
      </w:r>
      <w:r w:rsidR="00767C78">
        <w:rPr>
          <w:rFonts w:cs="Arial"/>
          <w:szCs w:val="24"/>
        </w:rPr>
        <w:t xml:space="preserve"> </w:t>
      </w:r>
      <w:r w:rsidRPr="00E40072">
        <w:rPr>
          <w:rFonts w:cs="Arial"/>
          <w:szCs w:val="24"/>
        </w:rPr>
        <w:t xml:space="preserve">There were no prior training sessions for the animals. They directly started the foraging session and learnt the behaviour over the course of time. </w:t>
      </w:r>
      <w:commentRangeEnd w:id="64"/>
      <w:r w:rsidR="00976529">
        <w:rPr>
          <w:rStyle w:val="CommentReference"/>
        </w:rPr>
        <w:commentReference w:id="64"/>
      </w:r>
      <w:r w:rsidRPr="00E40072">
        <w:rPr>
          <w:rFonts w:cs="Arial"/>
          <w:szCs w:val="24"/>
        </w:rPr>
        <w:t>Each session lasted a maximum of 30 minutes. There was a total of 20 sessions per animal that was performed continuously in 20 consecutive days without any break.</w:t>
      </w:r>
    </w:p>
    <w:p w14:paraId="423C1FBB" w14:textId="77777777" w:rsidR="004A757E" w:rsidRPr="00985BDB" w:rsidRDefault="004A757E" w:rsidP="00985BDB">
      <w:pPr>
        <w:pStyle w:val="Heading2"/>
      </w:pPr>
      <w:bookmarkStart w:id="65" w:name="_Toc157095621"/>
      <w:bookmarkStart w:id="66" w:name="_Toc157095933"/>
      <w:r w:rsidRPr="00985BDB">
        <w:t>Data analyses</w:t>
      </w:r>
      <w:bookmarkEnd w:id="65"/>
      <w:bookmarkEnd w:id="66"/>
    </w:p>
    <w:p w14:paraId="179A30DD" w14:textId="77777777" w:rsidR="004A757E" w:rsidRPr="00E40072" w:rsidRDefault="004A757E" w:rsidP="004A757E">
      <w:pPr>
        <w:spacing w:before="240"/>
        <w:rPr>
          <w:rFonts w:cs="Arial"/>
          <w:szCs w:val="24"/>
        </w:rPr>
      </w:pPr>
      <w:r w:rsidRPr="00E40072">
        <w:rPr>
          <w:rFonts w:cs="Arial"/>
          <w:szCs w:val="24"/>
        </w:rPr>
        <w:t>All the pre-processing and analyses were performed in MATLAB (MathWorks, R2022b) using our custom written script.</w:t>
      </w:r>
    </w:p>
    <w:p w14:paraId="11513F4B" w14:textId="77777777" w:rsidR="004A757E" w:rsidRPr="00985BDB" w:rsidRDefault="004A757E" w:rsidP="009C267B">
      <w:pPr>
        <w:pStyle w:val="Heading3"/>
        <w:rPr>
          <w:bCs/>
        </w:rPr>
      </w:pPr>
      <w:bookmarkStart w:id="67" w:name="_Toc157095622"/>
      <w:bookmarkStart w:id="68" w:name="_Toc157095934"/>
      <w:r w:rsidRPr="00985BDB">
        <w:rPr>
          <w:bCs/>
        </w:rPr>
        <w:lastRenderedPageBreak/>
        <w:t>Data storage and analysis pipeline</w:t>
      </w:r>
      <w:bookmarkEnd w:id="67"/>
      <w:bookmarkEnd w:id="68"/>
    </w:p>
    <w:p w14:paraId="74F5CBC7" w14:textId="77777777" w:rsidR="004A757E" w:rsidRPr="00E40072" w:rsidRDefault="004A757E" w:rsidP="004A757E">
      <w:pPr>
        <w:keepNext/>
        <w:jc w:val="center"/>
        <w:rPr>
          <w:rFonts w:cs="Arial"/>
          <w:szCs w:val="24"/>
        </w:rPr>
      </w:pPr>
      <w:r w:rsidRPr="00E40072">
        <w:rPr>
          <w:rFonts w:cs="Arial"/>
          <w:noProof/>
          <w:szCs w:val="24"/>
        </w:rPr>
        <w:drawing>
          <wp:inline distT="0" distB="0" distL="0" distR="0" wp14:anchorId="40A5B1D9" wp14:editId="2FA4A1A2">
            <wp:extent cx="5760720" cy="2719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719070"/>
                    </a:xfrm>
                    <a:prstGeom prst="rect">
                      <a:avLst/>
                    </a:prstGeom>
                    <a:noFill/>
                    <a:ln>
                      <a:noFill/>
                    </a:ln>
                  </pic:spPr>
                </pic:pic>
              </a:graphicData>
            </a:graphic>
          </wp:inline>
        </w:drawing>
      </w:r>
    </w:p>
    <w:p w14:paraId="14977F97" w14:textId="47DCA65E" w:rsidR="004A757E" w:rsidRPr="00E40072" w:rsidRDefault="004A757E" w:rsidP="004A757E">
      <w:pPr>
        <w:pStyle w:val="Caption"/>
        <w:ind w:left="851" w:hanging="851"/>
        <w:rPr>
          <w:rFonts w:cs="Arial"/>
          <w:i w:val="0"/>
          <w:color w:val="auto"/>
          <w:sz w:val="20"/>
          <w:szCs w:val="20"/>
        </w:rPr>
      </w:pPr>
      <w:bookmarkStart w:id="69" w:name="_Toc157095402"/>
      <w:r w:rsidRPr="00CB5EDA">
        <w:rPr>
          <w:rFonts w:cs="Arial"/>
          <w:b/>
          <w:bCs/>
          <w:i w:val="0"/>
          <w:color w:val="auto"/>
          <w:sz w:val="20"/>
          <w:szCs w:val="20"/>
        </w:rPr>
        <w:t xml:space="preserve">Figure </w:t>
      </w:r>
      <w:r w:rsidRPr="00CB5EDA">
        <w:rPr>
          <w:rFonts w:cs="Arial"/>
          <w:b/>
          <w:bCs/>
          <w:i w:val="0"/>
          <w:color w:val="auto"/>
          <w:sz w:val="20"/>
          <w:szCs w:val="20"/>
        </w:rPr>
        <w:fldChar w:fldCharType="begin"/>
      </w:r>
      <w:r w:rsidRPr="00CB5EDA">
        <w:rPr>
          <w:rFonts w:cs="Arial"/>
          <w:b/>
          <w:bCs/>
          <w:i w:val="0"/>
          <w:color w:val="auto"/>
          <w:sz w:val="20"/>
          <w:szCs w:val="20"/>
        </w:rPr>
        <w:instrText xml:space="preserve"> SEQ Figure \* ARABIC </w:instrText>
      </w:r>
      <w:r w:rsidRPr="00CB5EDA">
        <w:rPr>
          <w:rFonts w:cs="Arial"/>
          <w:b/>
          <w:bCs/>
          <w:i w:val="0"/>
          <w:color w:val="auto"/>
          <w:sz w:val="20"/>
          <w:szCs w:val="20"/>
        </w:rPr>
        <w:fldChar w:fldCharType="separate"/>
      </w:r>
      <w:r w:rsidR="0024565E" w:rsidRPr="00CB5EDA">
        <w:rPr>
          <w:rFonts w:cs="Arial"/>
          <w:b/>
          <w:bCs/>
          <w:i w:val="0"/>
          <w:noProof/>
          <w:color w:val="auto"/>
          <w:sz w:val="20"/>
          <w:szCs w:val="20"/>
        </w:rPr>
        <w:t>2</w:t>
      </w:r>
      <w:r w:rsidRPr="00CB5EDA">
        <w:rPr>
          <w:rFonts w:cs="Arial"/>
          <w:b/>
          <w:bCs/>
          <w:i w:val="0"/>
          <w:color w:val="auto"/>
          <w:sz w:val="20"/>
          <w:szCs w:val="20"/>
        </w:rPr>
        <w:fldChar w:fldCharType="end"/>
      </w:r>
      <w:r w:rsidRPr="00CB5EDA">
        <w:rPr>
          <w:rFonts w:cs="Arial"/>
          <w:b/>
          <w:bCs/>
          <w:i w:val="0"/>
          <w:color w:val="auto"/>
          <w:sz w:val="20"/>
          <w:szCs w:val="20"/>
        </w:rPr>
        <w:t>:</w:t>
      </w:r>
      <w:r w:rsidRPr="00E40072">
        <w:rPr>
          <w:rFonts w:cs="Arial"/>
          <w:i w:val="0"/>
          <w:color w:val="auto"/>
          <w:sz w:val="20"/>
          <w:szCs w:val="20"/>
        </w:rPr>
        <w:t xml:space="preserve"> </w:t>
      </w:r>
      <w:r w:rsidRPr="00016171">
        <w:rPr>
          <w:rFonts w:cs="Arial"/>
          <w:b/>
          <w:bCs/>
          <w:i w:val="0"/>
          <w:color w:val="auto"/>
          <w:sz w:val="20"/>
          <w:szCs w:val="20"/>
        </w:rPr>
        <w:t>Schematic representation of the data analysis pipeline.</w:t>
      </w:r>
      <w:r w:rsidRPr="00E40072">
        <w:rPr>
          <w:rFonts w:cs="Arial"/>
          <w:i w:val="0"/>
          <w:color w:val="auto"/>
          <w:sz w:val="20"/>
          <w:szCs w:val="20"/>
        </w:rPr>
        <w:t xml:space="preserve"> The raw laminar local field potentials are pre-processed for artefact correction and channel rectification. The pre-processed LFP is then transformed into its respective current source profile by applying a second spatial derivative. Based on the activity profile and electrode depth information from histology, channel layer specifications are performed. Finally, the signals from current source profiles are rectified and averaged across the channels to obtain the overall cortical activity.</w:t>
      </w:r>
      <w:bookmarkEnd w:id="69"/>
      <w:r w:rsidRPr="00E40072">
        <w:rPr>
          <w:rFonts w:cs="Arial"/>
          <w:i w:val="0"/>
          <w:color w:val="auto"/>
          <w:sz w:val="20"/>
          <w:szCs w:val="20"/>
        </w:rPr>
        <w:t xml:space="preserve"> </w:t>
      </w:r>
    </w:p>
    <w:p w14:paraId="130685B8" w14:textId="02C98463" w:rsidR="004A757E" w:rsidRPr="00E40072" w:rsidRDefault="004A757E" w:rsidP="004A757E">
      <w:pPr>
        <w:rPr>
          <w:rFonts w:cs="Arial"/>
          <w:szCs w:val="24"/>
        </w:rPr>
      </w:pPr>
      <w:r w:rsidRPr="00E40072">
        <w:rPr>
          <w:rFonts w:cs="Arial"/>
          <w:szCs w:val="24"/>
        </w:rPr>
        <w:t xml:space="preserve">For each foraging session, the raw behaviour data was acquired as both “.csv” and </w:t>
      </w:r>
      <w:proofErr w:type="gramStart"/>
      <w:r w:rsidR="00367F48" w:rsidRPr="00E40072">
        <w:rPr>
          <w:rFonts w:cs="Arial"/>
          <w:szCs w:val="24"/>
        </w:rPr>
        <w:t>“.mat</w:t>
      </w:r>
      <w:proofErr w:type="gramEnd"/>
      <w:r w:rsidRPr="00E40072">
        <w:rPr>
          <w:rFonts w:cs="Arial"/>
          <w:szCs w:val="24"/>
        </w:rPr>
        <w:t xml:space="preserve">” format while the raw electrophysiological data was acquired in “.dat” format. The size of raw electrophysiological data reached about (~ 423 GB). </w:t>
      </w:r>
      <w:r w:rsidR="00733C8B" w:rsidRPr="00E40072">
        <w:rPr>
          <w:rFonts w:cs="Arial"/>
          <w:szCs w:val="24"/>
        </w:rPr>
        <w:t>To</w:t>
      </w:r>
      <w:r w:rsidRPr="00E40072">
        <w:rPr>
          <w:rFonts w:cs="Arial"/>
          <w:szCs w:val="24"/>
        </w:rPr>
        <w:t xml:space="preserve"> reduce the complexity and combine the behaviour and electrophysiology data, a conversion routine was set up in MATLAB. The converted .mat file contained information about epochs of interest at the LFP level along with the important behavioural variables. The converted LFP data was stored as a three-dimensional matrix (channels x samples x trials) containing the spatial (channel) and temporal (samples) information for each trial. </w:t>
      </w:r>
    </w:p>
    <w:p w14:paraId="7C44B0B8" w14:textId="1084CD44" w:rsidR="004A757E" w:rsidRPr="00E40072" w:rsidRDefault="004A757E" w:rsidP="004A757E">
      <w:pPr>
        <w:rPr>
          <w:rFonts w:cs="Arial"/>
          <w:szCs w:val="24"/>
        </w:rPr>
      </w:pPr>
      <w:r w:rsidRPr="00E40072">
        <w:rPr>
          <w:rFonts w:cs="Arial"/>
          <w:szCs w:val="24"/>
        </w:rPr>
        <w:t xml:space="preserve">A data analysis pipeline was created in MATLAB that converts the raw LFP data into epochs of interest followed by </w:t>
      </w:r>
      <w:r w:rsidR="00136E99" w:rsidRPr="00E40072">
        <w:rPr>
          <w:rFonts w:cs="Arial"/>
          <w:szCs w:val="24"/>
        </w:rPr>
        <w:t>pre-processing</w:t>
      </w:r>
      <w:r w:rsidRPr="00E40072">
        <w:rPr>
          <w:rFonts w:cs="Arial"/>
          <w:szCs w:val="24"/>
        </w:rPr>
        <w:t xml:space="preserve"> and current source density analysis as shown in Fig.1. The analysis pipeline runs for all animals, all sessions and creates a data container for each session. Finally, all session data containers were used to create animal wise and grand averaged laminar current source density (CSD) profiles</w:t>
      </w:r>
      <w:r w:rsidRPr="00E40072">
        <w:rPr>
          <w:rStyle w:val="CommentReference"/>
          <w:rFonts w:cs="Arial"/>
          <w:sz w:val="24"/>
          <w:szCs w:val="24"/>
        </w:rPr>
        <w:t>.</w:t>
      </w:r>
    </w:p>
    <w:p w14:paraId="723C6A9E" w14:textId="1586FC26" w:rsidR="004A757E" w:rsidRPr="00985BDB" w:rsidRDefault="004A757E" w:rsidP="009C267B">
      <w:pPr>
        <w:pStyle w:val="Heading3"/>
        <w:rPr>
          <w:bCs/>
        </w:rPr>
      </w:pPr>
      <w:bookmarkStart w:id="70" w:name="_Toc157095623"/>
      <w:bookmarkStart w:id="71" w:name="_Toc157095935"/>
      <w:del w:id="72" w:author="Max Happel MSB Berlin" w:date="2024-01-30T17:19:00Z">
        <w:r w:rsidRPr="00985BDB" w:rsidDel="0060049D">
          <w:rPr>
            <w:bCs/>
          </w:rPr>
          <w:delText>Behaviour a</w:delText>
        </w:r>
      </w:del>
      <w:ins w:id="73" w:author="Max Happel MSB Berlin" w:date="2024-01-30T17:19:00Z">
        <w:r w:rsidR="0060049D">
          <w:rPr>
            <w:bCs/>
          </w:rPr>
          <w:t>A</w:t>
        </w:r>
      </w:ins>
      <w:r w:rsidRPr="00985BDB">
        <w:rPr>
          <w:bCs/>
        </w:rPr>
        <w:t>nalysis</w:t>
      </w:r>
      <w:bookmarkEnd w:id="70"/>
      <w:bookmarkEnd w:id="71"/>
      <w:ins w:id="74" w:author="Max Happel MSB Berlin" w:date="2024-01-30T17:19:00Z">
        <w:r w:rsidR="0060049D">
          <w:rPr>
            <w:bCs/>
          </w:rPr>
          <w:t xml:space="preserve"> of behavio</w:t>
        </w:r>
        <w:r w:rsidR="00BF24B3">
          <w:rPr>
            <w:bCs/>
          </w:rPr>
          <w:t>u</w:t>
        </w:r>
        <w:r w:rsidR="0060049D">
          <w:rPr>
            <w:bCs/>
          </w:rPr>
          <w:t>ral data</w:t>
        </w:r>
      </w:ins>
    </w:p>
    <w:p w14:paraId="12D31F45" w14:textId="76840881" w:rsidR="004A757E" w:rsidRPr="00E40072" w:rsidRDefault="004A757E" w:rsidP="004A757E">
      <w:pPr>
        <w:rPr>
          <w:rFonts w:cs="Arial"/>
          <w:szCs w:val="24"/>
        </w:rPr>
      </w:pPr>
      <w:r w:rsidRPr="00E40072">
        <w:rPr>
          <w:rFonts w:cs="Arial"/>
          <w:szCs w:val="24"/>
        </w:rPr>
        <w:t xml:space="preserve">The behavioural data output </w:t>
      </w:r>
      <w:proofErr w:type="gramStart"/>
      <w:r w:rsidR="00367F48" w:rsidRPr="00E40072">
        <w:rPr>
          <w:rFonts w:cs="Arial"/>
          <w:szCs w:val="24"/>
        </w:rPr>
        <w:t>(.mat</w:t>
      </w:r>
      <w:proofErr w:type="gramEnd"/>
      <w:r w:rsidRPr="00E40072">
        <w:rPr>
          <w:rFonts w:cs="Arial"/>
          <w:szCs w:val="24"/>
        </w:rPr>
        <w:t xml:space="preserve">/.csv) files for each session included all the required information to investigate and reconstruct the behavioural of each animal during the </w:t>
      </w:r>
      <w:r w:rsidRPr="00E40072">
        <w:rPr>
          <w:rFonts w:cs="Arial"/>
          <w:szCs w:val="24"/>
        </w:rPr>
        <w:lastRenderedPageBreak/>
        <w:t xml:space="preserve">probabilistic foraging paradigm. For example, time stamps of starting of a nose poke, ending of a nose poke, duration of a poke, trial number and type, each poke’s reward probability and reward outcome (rewarded or not) are recorded. For this study, we mainly focused on </w:t>
      </w:r>
      <w:r w:rsidR="0009396B" w:rsidRPr="00E40072">
        <w:rPr>
          <w:rFonts w:cs="Arial"/>
          <w:szCs w:val="24"/>
        </w:rPr>
        <w:t>the following</w:t>
      </w:r>
      <w:r w:rsidRPr="00E40072">
        <w:rPr>
          <w:rFonts w:cs="Arial"/>
          <w:szCs w:val="24"/>
        </w:rPr>
        <w:t xml:space="preserve"> behavioural features</w:t>
      </w:r>
      <w:ins w:id="75" w:author="Max Happel MSB Berlin" w:date="2024-01-30T17:20:00Z">
        <w:r w:rsidR="00BF24B3">
          <w:rPr>
            <w:rFonts w:cs="Arial"/>
            <w:szCs w:val="24"/>
          </w:rPr>
          <w:t>:</w:t>
        </w:r>
      </w:ins>
      <w:del w:id="76" w:author="Max Happel MSB Berlin" w:date="2024-01-30T17:20:00Z">
        <w:r w:rsidRPr="00E40072" w:rsidDel="00BF24B3">
          <w:rPr>
            <w:rFonts w:cs="Arial"/>
            <w:szCs w:val="24"/>
          </w:rPr>
          <w:delText>.</w:delText>
        </w:r>
      </w:del>
    </w:p>
    <w:p w14:paraId="2F4648BB" w14:textId="5F706E0C" w:rsidR="001D7A3B" w:rsidRPr="00E40072" w:rsidRDefault="004A757E" w:rsidP="004A757E">
      <w:pPr>
        <w:rPr>
          <w:rFonts w:cs="Arial"/>
          <w:szCs w:val="24"/>
        </w:rPr>
      </w:pPr>
      <w:r w:rsidRPr="00E40072">
        <w:rPr>
          <w:rFonts w:cs="Arial"/>
          <w:i/>
          <w:iCs/>
          <w:szCs w:val="24"/>
        </w:rPr>
        <w:t>Travel time.</w:t>
      </w:r>
      <w:r w:rsidRPr="00E40072">
        <w:rPr>
          <w:rFonts w:cs="Arial"/>
          <w:szCs w:val="24"/>
        </w:rPr>
        <w:t xml:space="preserve"> Travel time is defined as the time taken for the animal to travel from one spout to another (Fig.1B, Eq.2). This crucial parameter was used to distinguish whether the animal was randomly exploring the cage or showing a more goal-directed exploratory behaviour. The idea here is when the animal learnt the task properly, the travel time should be less (&lt; 5s</w:t>
      </w:r>
      <w:r w:rsidR="00754F9A">
        <w:rPr>
          <w:rFonts w:cs="Arial"/>
          <w:szCs w:val="24"/>
        </w:rPr>
        <w:t>, based on a pilot study</w:t>
      </w:r>
      <w:r w:rsidRPr="00E40072">
        <w:rPr>
          <w:rFonts w:cs="Arial"/>
          <w:szCs w:val="24"/>
        </w:rPr>
        <w:t>) and consistent across different sessions.</w:t>
      </w:r>
    </w:p>
    <w:p w14:paraId="25BC527F" w14:textId="63EE939D" w:rsidR="004A757E" w:rsidRPr="00E40072" w:rsidRDefault="004A757E" w:rsidP="004A757E">
      <w:pPr>
        <w:rPr>
          <w:rFonts w:cs="Arial"/>
          <w:szCs w:val="24"/>
        </w:rPr>
      </w:pPr>
      <w:r w:rsidRPr="00E40072">
        <w:rPr>
          <w:rFonts w:cs="Arial"/>
          <w:szCs w:val="24"/>
        </w:rPr>
        <w:t>Travel time (s) = (Starting time of the first poke in the current trial) – (End time of the last poke in the preceding trial)</w:t>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t>(2)</w:t>
      </w:r>
    </w:p>
    <w:p w14:paraId="1A4C6B31" w14:textId="7AC602C1" w:rsidR="002D08E1" w:rsidRPr="00E40072" w:rsidRDefault="002D08E1" w:rsidP="004A757E">
      <w:pPr>
        <w:rPr>
          <w:rFonts w:cs="Arial"/>
          <w:szCs w:val="24"/>
        </w:rPr>
      </w:pPr>
      <w:r w:rsidRPr="00E40072">
        <w:rPr>
          <w:rFonts w:cs="Arial"/>
          <w:i/>
          <w:iCs/>
          <w:szCs w:val="24"/>
        </w:rPr>
        <w:t>Relative body weight.</w:t>
      </w:r>
      <w:r w:rsidRPr="00E40072">
        <w:rPr>
          <w:rFonts w:cs="Arial"/>
          <w:szCs w:val="24"/>
        </w:rPr>
        <w:t xml:space="preserve"> Relative body weight in percentage is defined as the body wei</w:t>
      </w:r>
      <w:r w:rsidR="005004CD" w:rsidRPr="00E40072">
        <w:rPr>
          <w:rFonts w:cs="Arial"/>
          <w:szCs w:val="24"/>
        </w:rPr>
        <w:t>ght of the animal with respect to its baseline body weight (100 %) that was measured before the start of the experiment.</w:t>
      </w:r>
      <w:r w:rsidR="00297573" w:rsidRPr="00E40072">
        <w:rPr>
          <w:rFonts w:cs="Arial"/>
          <w:szCs w:val="24"/>
        </w:rPr>
        <w:t xml:space="preserve"> As food restriction was performed to instil a motivation for the animal</w:t>
      </w:r>
      <w:r w:rsidR="0073414B" w:rsidRPr="00E40072">
        <w:rPr>
          <w:rFonts w:cs="Arial"/>
          <w:szCs w:val="24"/>
        </w:rPr>
        <w:t xml:space="preserve"> to perform the task</w:t>
      </w:r>
      <w:r w:rsidR="00297573" w:rsidRPr="00E40072">
        <w:rPr>
          <w:rFonts w:cs="Arial"/>
          <w:szCs w:val="24"/>
        </w:rPr>
        <w:t>, relative body weight was computed after each session to ensure that the body weight didn’t drop beyond 85% of its initial weight.</w:t>
      </w:r>
    </w:p>
    <w:p w14:paraId="723EAF32" w14:textId="61732B2E" w:rsidR="001045DC" w:rsidRPr="00E40072" w:rsidRDefault="001045DC" w:rsidP="004A757E">
      <w:pPr>
        <w:rPr>
          <w:rFonts w:cs="Arial"/>
          <w:szCs w:val="24"/>
        </w:rPr>
      </w:pPr>
      <w:r w:rsidRPr="00E40072">
        <w:rPr>
          <w:rFonts w:cs="Arial"/>
          <w:i/>
          <w:iCs/>
          <w:szCs w:val="24"/>
        </w:rPr>
        <w:t>Inter-poke Interval.</w:t>
      </w:r>
      <w:r w:rsidR="00741664" w:rsidRPr="00E40072">
        <w:rPr>
          <w:rFonts w:cs="Arial"/>
          <w:szCs w:val="24"/>
        </w:rPr>
        <w:t xml:space="preserve"> Inter-poke interval </w:t>
      </w:r>
      <w:r w:rsidR="00B509EE" w:rsidRPr="00E40072">
        <w:rPr>
          <w:rFonts w:cs="Arial"/>
          <w:szCs w:val="24"/>
        </w:rPr>
        <w:t xml:space="preserve">is defined as the </w:t>
      </w:r>
      <w:r w:rsidR="00043E08" w:rsidRPr="00E40072">
        <w:rPr>
          <w:rFonts w:cs="Arial"/>
          <w:szCs w:val="24"/>
        </w:rPr>
        <w:t>duration</w:t>
      </w:r>
      <w:r w:rsidR="00B509EE" w:rsidRPr="00E40072">
        <w:rPr>
          <w:rFonts w:cs="Arial"/>
          <w:szCs w:val="24"/>
        </w:rPr>
        <w:t xml:space="preserve"> between </w:t>
      </w:r>
      <w:r w:rsidR="005B30E9" w:rsidRPr="00E40072">
        <w:rPr>
          <w:rFonts w:cs="Arial"/>
          <w:szCs w:val="24"/>
        </w:rPr>
        <w:t>two consecutive pokes in a trial.</w:t>
      </w:r>
      <w:r w:rsidR="00043E08" w:rsidRPr="00E40072">
        <w:rPr>
          <w:rFonts w:cs="Arial"/>
          <w:szCs w:val="24"/>
        </w:rPr>
        <w:t xml:space="preserve"> </w:t>
      </w:r>
      <w:r w:rsidR="00EA7527" w:rsidRPr="00E40072">
        <w:rPr>
          <w:rFonts w:cs="Arial"/>
          <w:szCs w:val="24"/>
        </w:rPr>
        <w:t xml:space="preserve">This was calculated </w:t>
      </w:r>
      <w:r w:rsidR="008C649C" w:rsidRPr="00E40072">
        <w:rPr>
          <w:rFonts w:cs="Arial"/>
          <w:szCs w:val="24"/>
        </w:rPr>
        <w:t>separately for pokes after</w:t>
      </w:r>
      <w:r w:rsidR="00EA7527" w:rsidRPr="00E40072">
        <w:rPr>
          <w:rFonts w:cs="Arial"/>
          <w:szCs w:val="24"/>
        </w:rPr>
        <w:t xml:space="preserve"> a rewarded poke and unrewarded poke</w:t>
      </w:r>
      <w:r w:rsidR="00BF02C1" w:rsidRPr="00E40072">
        <w:rPr>
          <w:rFonts w:cs="Arial"/>
          <w:szCs w:val="24"/>
        </w:rPr>
        <w:t>.</w:t>
      </w:r>
    </w:p>
    <w:p w14:paraId="225E0EBC" w14:textId="4437D8C0" w:rsidR="00254E54" w:rsidRPr="00E40072" w:rsidRDefault="00621417" w:rsidP="004A757E">
      <w:pPr>
        <w:rPr>
          <w:rFonts w:cs="Arial"/>
          <w:szCs w:val="24"/>
        </w:rPr>
      </w:pPr>
      <w:r w:rsidRPr="00E40072">
        <w:rPr>
          <w:rFonts w:cs="Arial"/>
          <w:i/>
          <w:iCs/>
          <w:szCs w:val="24"/>
        </w:rPr>
        <w:t>Resident</w:t>
      </w:r>
      <w:r w:rsidR="00254E54" w:rsidRPr="00E40072">
        <w:rPr>
          <w:rFonts w:cs="Arial"/>
          <w:i/>
          <w:iCs/>
          <w:szCs w:val="24"/>
        </w:rPr>
        <w:t xml:space="preserve"> time.</w:t>
      </w:r>
      <w:r w:rsidR="00254E54" w:rsidRPr="00E40072">
        <w:rPr>
          <w:rFonts w:cs="Arial"/>
          <w:szCs w:val="24"/>
        </w:rPr>
        <w:t xml:space="preserve"> Residen</w:t>
      </w:r>
      <w:r w:rsidRPr="00E40072">
        <w:rPr>
          <w:rFonts w:cs="Arial"/>
          <w:szCs w:val="24"/>
        </w:rPr>
        <w:t xml:space="preserve">t </w:t>
      </w:r>
      <w:r w:rsidR="00254E54" w:rsidRPr="00E40072">
        <w:rPr>
          <w:rFonts w:cs="Arial"/>
          <w:szCs w:val="24"/>
        </w:rPr>
        <w:t xml:space="preserve">time </w:t>
      </w:r>
      <w:r w:rsidR="003C158C" w:rsidRPr="00E40072">
        <w:rPr>
          <w:rFonts w:cs="Arial"/>
          <w:szCs w:val="24"/>
        </w:rPr>
        <w:t xml:space="preserve">or trial duration </w:t>
      </w:r>
      <w:r w:rsidR="00254E54" w:rsidRPr="00E40072">
        <w:rPr>
          <w:rFonts w:cs="Arial"/>
          <w:szCs w:val="24"/>
        </w:rPr>
        <w:t xml:space="preserve">is defined as the </w:t>
      </w:r>
      <w:r w:rsidR="003C158C" w:rsidRPr="00E40072">
        <w:rPr>
          <w:rFonts w:cs="Arial"/>
          <w:szCs w:val="24"/>
        </w:rPr>
        <w:t>time</w:t>
      </w:r>
      <w:r w:rsidR="00254E54" w:rsidRPr="00E40072">
        <w:rPr>
          <w:rFonts w:cs="Arial"/>
          <w:szCs w:val="24"/>
        </w:rPr>
        <w:t xml:space="preserve"> </w:t>
      </w:r>
      <w:r w:rsidR="00076221" w:rsidRPr="00E40072">
        <w:rPr>
          <w:rFonts w:cs="Arial"/>
          <w:szCs w:val="24"/>
        </w:rPr>
        <w:t xml:space="preserve">spent at a particular spout </w:t>
      </w:r>
      <w:r w:rsidR="00977A01" w:rsidRPr="00E40072">
        <w:rPr>
          <w:rFonts w:cs="Arial"/>
          <w:szCs w:val="24"/>
        </w:rPr>
        <w:t>in a trial.</w:t>
      </w:r>
      <w:r w:rsidRPr="00E40072">
        <w:rPr>
          <w:rFonts w:cs="Arial"/>
          <w:szCs w:val="24"/>
        </w:rPr>
        <w:t xml:space="preserve"> Mean resident time across different trial types </w:t>
      </w:r>
      <w:r w:rsidR="009D2BCD" w:rsidRPr="00E40072">
        <w:rPr>
          <w:rFonts w:cs="Arial"/>
          <w:szCs w:val="24"/>
        </w:rPr>
        <w:t>was computed</w:t>
      </w:r>
      <w:r w:rsidR="00907FF7" w:rsidRPr="00E40072">
        <w:rPr>
          <w:rFonts w:cs="Arial"/>
          <w:szCs w:val="24"/>
        </w:rPr>
        <w:t xml:space="preserve"> to </w:t>
      </w:r>
      <w:r w:rsidR="00AC732E" w:rsidRPr="00E40072">
        <w:rPr>
          <w:rFonts w:cs="Arial"/>
          <w:szCs w:val="24"/>
        </w:rPr>
        <w:t xml:space="preserve">capture the difference between </w:t>
      </w:r>
      <w:r w:rsidR="001D42A7" w:rsidRPr="00E40072">
        <w:rPr>
          <w:rFonts w:cs="Arial"/>
          <w:szCs w:val="24"/>
        </w:rPr>
        <w:t xml:space="preserve">different spout quality i.e., trials starting with different starting probability. </w:t>
      </w:r>
    </w:p>
    <w:p w14:paraId="44B5974C" w14:textId="108C5F48" w:rsidR="004A757E" w:rsidRPr="00E40072" w:rsidRDefault="004A757E" w:rsidP="004A757E">
      <w:pPr>
        <w:rPr>
          <w:rFonts w:cs="Arial"/>
          <w:szCs w:val="24"/>
        </w:rPr>
      </w:pPr>
      <w:r w:rsidRPr="00E40072">
        <w:rPr>
          <w:rFonts w:cs="Arial"/>
          <w:i/>
          <w:iCs/>
          <w:szCs w:val="24"/>
        </w:rPr>
        <w:t>Total rewarded</w:t>
      </w:r>
      <w:r w:rsidR="0009396B" w:rsidRPr="00E40072">
        <w:rPr>
          <w:rFonts w:cs="Arial"/>
          <w:i/>
          <w:iCs/>
          <w:szCs w:val="24"/>
        </w:rPr>
        <w:t xml:space="preserve"> and unrewarded</w:t>
      </w:r>
      <w:r w:rsidRPr="00E40072">
        <w:rPr>
          <w:rFonts w:cs="Arial"/>
          <w:i/>
          <w:iCs/>
          <w:szCs w:val="24"/>
        </w:rPr>
        <w:t xml:space="preserve"> pokes.</w:t>
      </w:r>
      <w:r w:rsidRPr="00E40072">
        <w:rPr>
          <w:rFonts w:cs="Arial"/>
          <w:szCs w:val="24"/>
        </w:rPr>
        <w:t xml:space="preserve"> The total number of rewarded</w:t>
      </w:r>
      <w:r w:rsidR="0009396B" w:rsidRPr="00E40072">
        <w:rPr>
          <w:rFonts w:cs="Arial"/>
          <w:szCs w:val="24"/>
        </w:rPr>
        <w:t xml:space="preserve"> and unrewarded</w:t>
      </w:r>
      <w:r w:rsidRPr="00E40072">
        <w:rPr>
          <w:rFonts w:cs="Arial"/>
          <w:szCs w:val="24"/>
        </w:rPr>
        <w:t xml:space="preserve"> pokes for different trial types was obtained to measure the animal’s performance in each session. Also, this measure was used to verify if the system correctly provide</w:t>
      </w:r>
      <w:r w:rsidR="006D1A58" w:rsidRPr="00E40072">
        <w:rPr>
          <w:rFonts w:cs="Arial"/>
          <w:szCs w:val="24"/>
        </w:rPr>
        <w:t>d</w:t>
      </w:r>
      <w:r w:rsidRPr="00E40072">
        <w:rPr>
          <w:rFonts w:cs="Arial"/>
          <w:szCs w:val="24"/>
        </w:rPr>
        <w:t xml:space="preserve"> </w:t>
      </w:r>
      <w:r w:rsidR="006D1A58" w:rsidRPr="00E40072">
        <w:rPr>
          <w:rFonts w:cs="Arial"/>
          <w:szCs w:val="24"/>
        </w:rPr>
        <w:t xml:space="preserve">the </w:t>
      </w:r>
      <w:r w:rsidRPr="00E40072">
        <w:rPr>
          <w:rFonts w:cs="Arial"/>
          <w:szCs w:val="24"/>
        </w:rPr>
        <w:t>rewards based on the probability rule.</w:t>
      </w:r>
    </w:p>
    <w:p w14:paraId="057A0B31" w14:textId="7D8E48C5" w:rsidR="004A757E" w:rsidRPr="00E40072" w:rsidRDefault="004A757E" w:rsidP="004A757E">
      <w:pPr>
        <w:rPr>
          <w:rFonts w:cs="Arial"/>
          <w:szCs w:val="24"/>
        </w:rPr>
      </w:pPr>
      <w:r w:rsidRPr="00E40072">
        <w:rPr>
          <w:rFonts w:cs="Arial"/>
          <w:i/>
          <w:iCs/>
          <w:szCs w:val="24"/>
        </w:rPr>
        <w:t>Total consecutive unrewarded pokes made before leaving a spout.</w:t>
      </w:r>
      <w:r w:rsidRPr="00E40072">
        <w:rPr>
          <w:rFonts w:cs="Arial"/>
          <w:szCs w:val="24"/>
        </w:rPr>
        <w:t xml:space="preserve"> This is a critical measure to investigate the crucial decision-making behaviour of the animal i.e., the decision to explore the other spout. </w:t>
      </w:r>
      <w:r w:rsidR="00733C8B" w:rsidRPr="00E40072">
        <w:rPr>
          <w:rFonts w:cs="Arial"/>
          <w:szCs w:val="24"/>
        </w:rPr>
        <w:t>In each</w:t>
      </w:r>
      <w:r w:rsidRPr="00E40072">
        <w:rPr>
          <w:rFonts w:cs="Arial"/>
          <w:szCs w:val="24"/>
        </w:rPr>
        <w:t xml:space="preserve"> trial, this measure is completely decided </w:t>
      </w:r>
      <w:r w:rsidRPr="00E40072">
        <w:rPr>
          <w:rFonts w:cs="Arial"/>
          <w:szCs w:val="24"/>
        </w:rPr>
        <w:lastRenderedPageBreak/>
        <w:t>by the animal and hence acts as a good proxy to measure how much time the animal required to make up the decision to explore.</w:t>
      </w:r>
    </w:p>
    <w:p w14:paraId="360BFC57" w14:textId="77777777" w:rsidR="004A757E" w:rsidRPr="00985BDB" w:rsidRDefault="004A757E" w:rsidP="009C267B">
      <w:pPr>
        <w:pStyle w:val="Heading3"/>
        <w:rPr>
          <w:bCs/>
        </w:rPr>
      </w:pPr>
      <w:bookmarkStart w:id="77" w:name="_Toc157095624"/>
      <w:bookmarkStart w:id="78" w:name="_Toc157095936"/>
      <w:r w:rsidRPr="00985BDB">
        <w:rPr>
          <w:bCs/>
        </w:rPr>
        <w:t>Pre-processing of the neural data</w:t>
      </w:r>
      <w:bookmarkEnd w:id="77"/>
      <w:bookmarkEnd w:id="78"/>
    </w:p>
    <w:p w14:paraId="04DC6F86" w14:textId="1AD57794" w:rsidR="004A757E" w:rsidRPr="00E40072" w:rsidRDefault="004A757E" w:rsidP="004A757E">
      <w:pPr>
        <w:rPr>
          <w:rFonts w:cs="Arial"/>
          <w:szCs w:val="24"/>
        </w:rPr>
      </w:pPr>
      <w:r w:rsidRPr="00E40072">
        <w:rPr>
          <w:rFonts w:cs="Arial"/>
          <w:szCs w:val="24"/>
        </w:rPr>
        <w:t xml:space="preserve">Trial wise session data were analyzed to remove motion and chewing artefacts from the LFP using an amplitude cut-off factor (Threshold = mean ± 2 *standard deviation of raw signal). Furthermore, LFPs and CSDs were visualized to identify broken or damaged channels. The </w:t>
      </w:r>
      <w:r w:rsidR="00615884" w:rsidRPr="00E40072">
        <w:rPr>
          <w:rFonts w:cs="Arial"/>
          <w:szCs w:val="24"/>
        </w:rPr>
        <w:t xml:space="preserve">damaged </w:t>
      </w:r>
      <w:r w:rsidRPr="00E40072">
        <w:rPr>
          <w:rFonts w:cs="Arial"/>
          <w:szCs w:val="24"/>
        </w:rPr>
        <w:t xml:space="preserve">channels were corrected by a linear interpolation method based on the neighbouring unaffected channels at the LFP level. Trials with artefacts that couldn’t be removed were discarded from further analysis (&lt; 1% of total trials). Once the LFPs </w:t>
      </w:r>
      <w:r w:rsidR="00EF0978" w:rsidRPr="00E40072">
        <w:rPr>
          <w:rFonts w:cs="Arial"/>
          <w:szCs w:val="24"/>
        </w:rPr>
        <w:t>were</w:t>
      </w:r>
      <w:r w:rsidRPr="00E40072">
        <w:rPr>
          <w:rFonts w:cs="Arial"/>
          <w:szCs w:val="24"/>
        </w:rPr>
        <w:t xml:space="preserve"> channel rectified and artefact corrected, the current source density profile for each trial were re-obtained and averaged per session. The artefact corrected and channel interpolated data was </w:t>
      </w:r>
      <w:r w:rsidR="00B427C2" w:rsidRPr="00E40072">
        <w:rPr>
          <w:rFonts w:cs="Arial"/>
          <w:szCs w:val="24"/>
        </w:rPr>
        <w:t xml:space="preserve">then </w:t>
      </w:r>
      <w:r w:rsidRPr="00E40072">
        <w:rPr>
          <w:rFonts w:cs="Arial"/>
          <w:szCs w:val="24"/>
        </w:rPr>
        <w:t xml:space="preserve">exported as a data container consisting of session averaged LFPs and CSDs for </w:t>
      </w:r>
      <w:r w:rsidR="00ED5ABD" w:rsidRPr="00E40072">
        <w:rPr>
          <w:rFonts w:cs="Arial"/>
          <w:szCs w:val="24"/>
        </w:rPr>
        <w:t>different</w:t>
      </w:r>
      <w:r w:rsidRPr="00E40072">
        <w:rPr>
          <w:rFonts w:cs="Arial"/>
          <w:szCs w:val="24"/>
        </w:rPr>
        <w:t xml:space="preserve"> epochs of interest.</w:t>
      </w:r>
    </w:p>
    <w:p w14:paraId="17AF19F6" w14:textId="77777777" w:rsidR="004A757E" w:rsidRPr="00985BDB" w:rsidRDefault="004A757E" w:rsidP="009C267B">
      <w:pPr>
        <w:pStyle w:val="Heading3"/>
        <w:rPr>
          <w:bCs/>
        </w:rPr>
      </w:pPr>
      <w:bookmarkStart w:id="79" w:name="_Toc157095625"/>
      <w:bookmarkStart w:id="80" w:name="_Toc157095937"/>
      <w:r w:rsidRPr="00985BDB">
        <w:rPr>
          <w:bCs/>
        </w:rPr>
        <w:t xml:space="preserve">Current source density (CSD) </w:t>
      </w:r>
      <w:commentRangeStart w:id="81"/>
      <w:commentRangeStart w:id="82"/>
      <w:r w:rsidRPr="00985BDB">
        <w:rPr>
          <w:bCs/>
        </w:rPr>
        <w:t>analysis</w:t>
      </w:r>
      <w:bookmarkEnd w:id="79"/>
      <w:bookmarkEnd w:id="80"/>
      <w:commentRangeEnd w:id="81"/>
      <w:r w:rsidR="00B65717">
        <w:rPr>
          <w:rStyle w:val="CommentReference"/>
          <w:rFonts w:eastAsiaTheme="minorHAnsi" w:cstheme="minorBidi"/>
          <w:b w:val="0"/>
        </w:rPr>
        <w:commentReference w:id="81"/>
      </w:r>
      <w:commentRangeEnd w:id="82"/>
      <w:r w:rsidR="004B4979">
        <w:rPr>
          <w:rStyle w:val="CommentReference"/>
          <w:rFonts w:eastAsiaTheme="minorHAnsi" w:cstheme="minorBidi"/>
          <w:b w:val="0"/>
        </w:rPr>
        <w:commentReference w:id="82"/>
      </w:r>
    </w:p>
    <w:p w14:paraId="3383A146" w14:textId="0DDBFAEF" w:rsidR="004A757E" w:rsidRPr="00E40072" w:rsidRDefault="004A757E" w:rsidP="004A757E">
      <w:pPr>
        <w:rPr>
          <w:rFonts w:cs="Arial"/>
          <w:szCs w:val="24"/>
        </w:rPr>
      </w:pPr>
      <w:r w:rsidRPr="00E40072">
        <w:rPr>
          <w:rFonts w:cs="Arial"/>
          <w:szCs w:val="24"/>
        </w:rPr>
        <w:t>The current source density (CSD) analysis is an approach used to approximate the location and magnitude of current sources and sinks within brain tissue, inferred from local field potential (LFP) recordings. The CSD profile</w:t>
      </w:r>
      <w:r w:rsidR="007C1871">
        <w:rPr>
          <w:rFonts w:cs="Arial"/>
          <w:szCs w:val="24"/>
        </w:rPr>
        <w:t xml:space="preserve"> from laminar recordings</w:t>
      </w:r>
      <w:r w:rsidRPr="00E40072">
        <w:rPr>
          <w:rFonts w:cs="Arial"/>
          <w:szCs w:val="24"/>
        </w:rPr>
        <w:t xml:space="preserve"> is a refined measure that identifies regions of synaptic input (sinks) and output (sources), thus providing a detailed map of electrical current flow through the cortical layers, which is crucial for understanding neuronal circuitry at a mesoscopic scale.</w:t>
      </w:r>
    </w:p>
    <w:p w14:paraId="5BCEC907" w14:textId="77777777" w:rsidR="004A757E" w:rsidRPr="00E40072" w:rsidRDefault="004A757E" w:rsidP="004A757E">
      <w:pPr>
        <w:rPr>
          <w:rFonts w:cs="Arial"/>
          <w:szCs w:val="24"/>
        </w:rPr>
      </w:pPr>
      <w:r w:rsidRPr="00E40072">
        <w:rPr>
          <w:rFonts w:cs="Arial"/>
          <w:noProof/>
          <w:szCs w:val="24"/>
        </w:rPr>
        <w:drawing>
          <wp:anchor distT="0" distB="0" distL="114300" distR="114300" simplePos="0" relativeHeight="251659264" behindDoc="1" locked="0" layoutInCell="1" allowOverlap="1" wp14:anchorId="59D9887C" wp14:editId="0955E593">
            <wp:simplePos x="0" y="0"/>
            <wp:positionH relativeFrom="column">
              <wp:posOffset>426209</wp:posOffset>
            </wp:positionH>
            <wp:positionV relativeFrom="paragraph">
              <wp:posOffset>527933</wp:posOffset>
            </wp:positionV>
            <wp:extent cx="4723030" cy="680444"/>
            <wp:effectExtent l="0" t="0" r="1905"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5746" cy="682276"/>
                    </a:xfrm>
                    <a:prstGeom prst="rect">
                      <a:avLst/>
                    </a:prstGeom>
                  </pic:spPr>
                </pic:pic>
              </a:graphicData>
            </a:graphic>
            <wp14:sizeRelH relativeFrom="margin">
              <wp14:pctWidth>0</wp14:pctWidth>
            </wp14:sizeRelH>
            <wp14:sizeRelV relativeFrom="margin">
              <wp14:pctHeight>0</wp14:pctHeight>
            </wp14:sizeRelV>
          </wp:anchor>
        </w:drawing>
      </w:r>
      <w:r w:rsidRPr="00E40072">
        <w:rPr>
          <w:rFonts w:cs="Arial"/>
          <w:szCs w:val="24"/>
        </w:rPr>
        <w:t>The CSD profile was computed from the laminar LFPs by taking a second spatial derivative as shown in equation (3).</w:t>
      </w:r>
    </w:p>
    <w:p w14:paraId="27030024" w14:textId="77777777" w:rsidR="004A757E" w:rsidRPr="00E40072" w:rsidRDefault="004A757E" w:rsidP="004A757E">
      <w:pPr>
        <w:jc w:val="right"/>
        <w:rPr>
          <w:rFonts w:cs="Arial"/>
          <w:szCs w:val="24"/>
        </w:rPr>
      </w:pPr>
      <w:r w:rsidRPr="00E40072">
        <w:rPr>
          <w:rFonts w:cs="Arial"/>
          <w:szCs w:val="24"/>
        </w:rPr>
        <w:t>(3)</w:t>
      </w:r>
    </w:p>
    <w:p w14:paraId="39291C73" w14:textId="77777777" w:rsidR="004A757E" w:rsidRPr="00E40072" w:rsidRDefault="004A757E" w:rsidP="004A757E">
      <w:pPr>
        <w:rPr>
          <w:rFonts w:cs="Arial"/>
          <w:szCs w:val="24"/>
        </w:rPr>
      </w:pPr>
    </w:p>
    <w:p w14:paraId="79354A88" w14:textId="6EFB52EC" w:rsidR="004A757E" w:rsidRPr="00E40072" w:rsidRDefault="004A757E" w:rsidP="004A757E">
      <w:pPr>
        <w:rPr>
          <w:rFonts w:cs="Arial"/>
          <w:szCs w:val="24"/>
        </w:rPr>
      </w:pPr>
      <w:r w:rsidRPr="00E40072">
        <w:rPr>
          <w:rFonts w:cs="Arial"/>
          <w:szCs w:val="24"/>
        </w:rPr>
        <w:t xml:space="preserve">Φ is the field potential, z is the spatial coordinate perpendicular to the cortical laminae, Δz is the spatial sampling interval, and n is the differential grid </w:t>
      </w:r>
      <w:sdt>
        <w:sdtPr>
          <w:rPr>
            <w:rFonts w:cs="Arial"/>
            <w:color w:val="000000"/>
            <w:szCs w:val="24"/>
          </w:rPr>
          <w:tag w:val="MENDELEY_CITATION_v3_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"/>
          <w:id w:val="-558859952"/>
          <w:placeholder>
            <w:docPart w:val="DefaultPlaceholder_-1854013440"/>
          </w:placeholder>
        </w:sdtPr>
        <w:sdtContent>
          <w:r w:rsidR="006D6D02" w:rsidRPr="006D6D02">
            <w:rPr>
              <w:rFonts w:cs="Arial"/>
              <w:color w:val="000000"/>
              <w:szCs w:val="24"/>
            </w:rPr>
            <w:t>(</w:t>
          </w:r>
          <w:proofErr w:type="spellStart"/>
          <w:r w:rsidR="006D6D02" w:rsidRPr="006D6D02">
            <w:rPr>
              <w:rFonts w:cs="Arial"/>
              <w:color w:val="000000"/>
              <w:szCs w:val="24"/>
            </w:rPr>
            <w:t>Mitzdorf</w:t>
          </w:r>
          <w:proofErr w:type="spellEnd"/>
          <w:r w:rsidR="006D6D02" w:rsidRPr="006D6D02">
            <w:rPr>
              <w:rFonts w:cs="Arial"/>
              <w:color w:val="000000"/>
              <w:szCs w:val="24"/>
            </w:rPr>
            <w:t>, 1985)</w:t>
          </w:r>
        </w:sdtContent>
      </w:sdt>
      <w:r w:rsidRPr="00E40072">
        <w:rPr>
          <w:rFonts w:cs="Arial"/>
          <w:szCs w:val="24"/>
        </w:rPr>
        <w:t>. LFP signals were smoothed using a Hamming window of 9 channels that corresponds to a spatial kernel filter of 400 µm (</w:t>
      </w:r>
      <w:sdt>
        <w:sdtPr>
          <w:rPr>
            <w:rFonts w:cs="Arial"/>
            <w:color w:val="000000"/>
            <w:szCs w:val="24"/>
          </w:rPr>
          <w:tag w:val="MENDELEY_CITATION_v3_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"/>
          <w:id w:val="1340738327"/>
          <w:placeholder>
            <w:docPart w:val="DefaultPlaceholder_-1854013440"/>
          </w:placeholder>
        </w:sdtPr>
        <w:sdtContent>
          <w:r w:rsidR="006D6D02" w:rsidRPr="006D6D02">
            <w:rPr>
              <w:rFonts w:cs="Arial"/>
              <w:color w:val="000000"/>
              <w:szCs w:val="24"/>
            </w:rPr>
            <w:t>Happel et al., 2010a)</w:t>
          </w:r>
        </w:sdtContent>
      </w:sdt>
      <w:r w:rsidRPr="00E40072">
        <w:rPr>
          <w:rFonts w:cs="Arial"/>
          <w:szCs w:val="24"/>
        </w:rPr>
        <w:t>.</w:t>
      </w:r>
    </w:p>
    <w:p w14:paraId="0C792CAF" w14:textId="77777777" w:rsidR="004A757E" w:rsidRPr="00E40072" w:rsidRDefault="004A757E" w:rsidP="004A757E">
      <w:pPr>
        <w:rPr>
          <w:rFonts w:cs="Arial"/>
          <w:szCs w:val="24"/>
        </w:rPr>
      </w:pPr>
      <w:r w:rsidRPr="00E40072">
        <w:rPr>
          <w:rFonts w:cs="Arial"/>
          <w:szCs w:val="24"/>
        </w:rPr>
        <w:t xml:space="preserve">CSD reflects the net amplitude of extracellular current flowing in (sinks) or out (source) of the neuronal tissue at a given point in time and space. Functionally, the current sinks represent the activation of excitatory synaptic populations while the source mainly </w:t>
      </w:r>
      <w:r w:rsidRPr="00E40072">
        <w:rPr>
          <w:rFonts w:cs="Arial"/>
          <w:szCs w:val="24"/>
        </w:rPr>
        <w:lastRenderedPageBreak/>
        <w:t>represent the balancing return currents. This local functional spatiotemporal map of synaptic populations allows us to identify cortical layers by visualizing the spatiotemporal sequence of neuronal activation across the layers (</w:t>
      </w:r>
      <w:proofErr w:type="spellStart"/>
      <w:r w:rsidRPr="00E40072">
        <w:rPr>
          <w:rFonts w:cs="Arial"/>
          <w:szCs w:val="24"/>
        </w:rPr>
        <w:t>Mitzdorf</w:t>
      </w:r>
      <w:proofErr w:type="spellEnd"/>
      <w:r w:rsidRPr="00E40072">
        <w:rPr>
          <w:rFonts w:cs="Arial"/>
          <w:szCs w:val="24"/>
        </w:rPr>
        <w:t xml:space="preserve">, 1985, Happel et al., 2010a). </w:t>
      </w:r>
    </w:p>
    <w:p w14:paraId="1FB3F0FF" w14:textId="77777777" w:rsidR="004A757E" w:rsidRPr="00E40072" w:rsidRDefault="004A757E" w:rsidP="004A757E">
      <w:pPr>
        <w:rPr>
          <w:rFonts w:cs="Arial"/>
          <w:szCs w:val="24"/>
        </w:rPr>
      </w:pPr>
      <w:r w:rsidRPr="00E40072">
        <w:rPr>
          <w:rFonts w:cs="Arial"/>
          <w:szCs w:val="24"/>
        </w:rPr>
        <w:t>Unlike the single- or multi-unit activity profile, the CSD profile provides a functional readout of cortical micro circuits in a wider mesoscopic scale. CSD transformation of LFPs is reference free and thereby less affected from referencing artefacts and far-field potentials. Furthermore, it improves the spatial resolution of the local synaptic current flow which is otherwise very poor in LFPs.</w:t>
      </w:r>
    </w:p>
    <w:p w14:paraId="55311BAF" w14:textId="0BEB5B40" w:rsidR="004A757E" w:rsidRPr="00E40072" w:rsidRDefault="00733C8B" w:rsidP="004A757E">
      <w:pPr>
        <w:rPr>
          <w:rFonts w:cs="Arial"/>
          <w:szCs w:val="24"/>
        </w:rPr>
      </w:pPr>
      <w:r w:rsidRPr="00E40072">
        <w:rPr>
          <w:rFonts w:cs="Arial"/>
          <w:szCs w:val="24"/>
        </w:rPr>
        <w:t>To</w:t>
      </w:r>
      <w:r w:rsidR="004A757E" w:rsidRPr="00E40072">
        <w:rPr>
          <w:rFonts w:cs="Arial"/>
          <w:szCs w:val="24"/>
        </w:rPr>
        <w:t xml:space="preserve"> get an overall columnar activity, the CSD profiles were transformed by averaging the rectified waveforms of each channel according to equation 4.</w:t>
      </w:r>
    </w:p>
    <w:p w14:paraId="57FFF97D" w14:textId="77777777" w:rsidR="004A757E" w:rsidRPr="00E40072" w:rsidRDefault="004A757E" w:rsidP="004A757E">
      <w:pPr>
        <w:rPr>
          <w:rFonts w:cs="Arial"/>
          <w:szCs w:val="24"/>
        </w:rPr>
      </w:pPr>
      <w:r w:rsidRPr="00E40072">
        <w:rPr>
          <w:rFonts w:cs="Arial"/>
          <w:noProof/>
          <w:szCs w:val="24"/>
        </w:rPr>
        <w:drawing>
          <wp:anchor distT="0" distB="0" distL="114300" distR="114300" simplePos="0" relativeHeight="251660288" behindDoc="1" locked="0" layoutInCell="1" allowOverlap="1" wp14:anchorId="3F54FACA" wp14:editId="6CDAE32D">
            <wp:simplePos x="0" y="0"/>
            <wp:positionH relativeFrom="column">
              <wp:posOffset>1629957</wp:posOffset>
            </wp:positionH>
            <wp:positionV relativeFrom="paragraph">
              <wp:posOffset>33453</wp:posOffset>
            </wp:positionV>
            <wp:extent cx="2499448" cy="44412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43799" cy="452007"/>
                    </a:xfrm>
                    <a:prstGeom prst="rect">
                      <a:avLst/>
                    </a:prstGeom>
                  </pic:spPr>
                </pic:pic>
              </a:graphicData>
            </a:graphic>
            <wp14:sizeRelH relativeFrom="margin">
              <wp14:pctWidth>0</wp14:pctWidth>
            </wp14:sizeRelH>
            <wp14:sizeRelV relativeFrom="margin">
              <wp14:pctHeight>0</wp14:pctHeight>
            </wp14:sizeRelV>
          </wp:anchor>
        </w:drawing>
      </w:r>
      <w:r w:rsidRPr="00E40072">
        <w:rPr>
          <w:rFonts w:cs="Arial"/>
          <w:szCs w:val="24"/>
        </w:rPr>
        <w:t xml:space="preserve"> </w:t>
      </w:r>
    </w:p>
    <w:p w14:paraId="1213265A" w14:textId="77777777" w:rsidR="004A757E" w:rsidRPr="00E40072" w:rsidRDefault="004A757E" w:rsidP="004A757E">
      <w:pPr>
        <w:rPr>
          <w:rFonts w:cs="Arial"/>
          <w:szCs w:val="24"/>
        </w:rPr>
      </w:pP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r>
      <w:r w:rsidRPr="00E40072">
        <w:rPr>
          <w:rFonts w:cs="Arial"/>
          <w:szCs w:val="24"/>
        </w:rPr>
        <w:tab/>
        <w:t>(4)</w:t>
      </w:r>
    </w:p>
    <w:p w14:paraId="03B2FA6E" w14:textId="56073D2D" w:rsidR="004A757E" w:rsidRPr="00E40072" w:rsidRDefault="004A757E" w:rsidP="004A757E">
      <w:pPr>
        <w:rPr>
          <w:rFonts w:cs="Arial"/>
          <w:szCs w:val="24"/>
        </w:rPr>
      </w:pPr>
      <w:r w:rsidRPr="00E40072">
        <w:rPr>
          <w:rFonts w:cs="Arial"/>
          <w:szCs w:val="24"/>
        </w:rPr>
        <w:t xml:space="preserve">N is the number of recording channels and t is the time. The </w:t>
      </w:r>
      <w:r w:rsidR="00D94087">
        <w:rPr>
          <w:rFonts w:cs="Arial"/>
          <w:szCs w:val="24"/>
        </w:rPr>
        <w:t>average rectified wa</w:t>
      </w:r>
      <w:r w:rsidR="00BC7CC7">
        <w:rPr>
          <w:rFonts w:cs="Arial"/>
          <w:szCs w:val="24"/>
        </w:rPr>
        <w:t>veform (</w:t>
      </w:r>
      <w:r w:rsidRPr="00E40072">
        <w:rPr>
          <w:rFonts w:cs="Arial"/>
          <w:szCs w:val="24"/>
        </w:rPr>
        <w:t>AVREC</w:t>
      </w:r>
      <w:r w:rsidR="00BC7CC7">
        <w:rPr>
          <w:rFonts w:cs="Arial"/>
          <w:szCs w:val="24"/>
        </w:rPr>
        <w:t>)</w:t>
      </w:r>
      <w:r w:rsidRPr="00E40072">
        <w:rPr>
          <w:rFonts w:cs="Arial"/>
          <w:szCs w:val="24"/>
        </w:rPr>
        <w:t xml:space="preserve"> represents the temporal profile of the whole columnar activity</w:t>
      </w:r>
      <w:r w:rsidR="000F0224" w:rsidRPr="00E40072">
        <w:rPr>
          <w:rFonts w:cs="Arial"/>
          <w:szCs w:val="24"/>
        </w:rPr>
        <w:t xml:space="preserve"> </w:t>
      </w:r>
      <w:sdt>
        <w:sdtPr>
          <w:rPr>
            <w:rFonts w:cs="Arial"/>
            <w:color w:val="000000"/>
            <w:szCs w:val="24"/>
          </w:rPr>
          <w:tag w:val="MENDELEY_CITATION_v3_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"/>
          <w:id w:val="564466399"/>
          <w:placeholder>
            <w:docPart w:val="DefaultPlaceholder_-1854013440"/>
          </w:placeholder>
        </w:sdtPr>
        <w:sdtContent>
          <w:r w:rsidR="006D6D02" w:rsidRPr="006D6D02">
            <w:rPr>
              <w:rFonts w:cs="Arial"/>
              <w:color w:val="000000"/>
              <w:szCs w:val="24"/>
            </w:rPr>
            <w:t>(</w:t>
          </w:r>
          <w:proofErr w:type="spellStart"/>
          <w:r w:rsidR="006D6D02" w:rsidRPr="006D6D02">
            <w:rPr>
              <w:rFonts w:cs="Arial"/>
              <w:color w:val="000000"/>
              <w:szCs w:val="24"/>
            </w:rPr>
            <w:t>Givre</w:t>
          </w:r>
          <w:proofErr w:type="spellEnd"/>
          <w:r w:rsidR="006D6D02" w:rsidRPr="006D6D02">
            <w:rPr>
              <w:rFonts w:cs="Arial"/>
              <w:color w:val="000000"/>
              <w:szCs w:val="24"/>
            </w:rPr>
            <w:t xml:space="preserve"> et al., 1994; Schroeder et al., 1998)</w:t>
          </w:r>
        </w:sdtContent>
      </w:sdt>
      <w:r w:rsidR="0078412F" w:rsidRPr="00E40072">
        <w:rPr>
          <w:rFonts w:cs="Arial"/>
          <w:szCs w:val="24"/>
        </w:rPr>
        <w:t>.</w:t>
      </w:r>
    </w:p>
    <w:p w14:paraId="043DF620" w14:textId="3F41BA5C" w:rsidR="004A757E" w:rsidRPr="00985BDB" w:rsidRDefault="004A757E" w:rsidP="009C267B">
      <w:pPr>
        <w:pStyle w:val="Heading3"/>
        <w:rPr>
          <w:bCs/>
        </w:rPr>
      </w:pPr>
      <w:bookmarkStart w:id="83" w:name="_Toc157095626"/>
      <w:bookmarkStart w:id="84" w:name="_Toc157095938"/>
      <w:r w:rsidRPr="00985BDB">
        <w:rPr>
          <w:bCs/>
        </w:rPr>
        <w:t>Feature extraction</w:t>
      </w:r>
      <w:bookmarkEnd w:id="83"/>
      <w:bookmarkEnd w:id="84"/>
      <w:ins w:id="85" w:author="Max Happel MSB Berlin" w:date="2024-01-30T17:35:00Z">
        <w:r w:rsidR="007F390E">
          <w:rPr>
            <w:bCs/>
          </w:rPr>
          <w:t xml:space="preserve"> of CSD re</w:t>
        </w:r>
      </w:ins>
      <w:ins w:id="86" w:author="Max Happel MSB Berlin" w:date="2024-01-30T17:36:00Z">
        <w:r w:rsidR="007F390E">
          <w:rPr>
            <w:bCs/>
          </w:rPr>
          <w:t>cordings</w:t>
        </w:r>
      </w:ins>
    </w:p>
    <w:p w14:paraId="6F202094" w14:textId="582E70F6" w:rsidR="00F45B96" w:rsidRPr="00E40072" w:rsidRDefault="00F45B96" w:rsidP="00F45B96">
      <w:pPr>
        <w:rPr>
          <w:rFonts w:cs="Arial"/>
          <w:szCs w:val="24"/>
        </w:rPr>
      </w:pPr>
      <w:r w:rsidRPr="00E40072">
        <w:rPr>
          <w:rFonts w:cs="Arial"/>
          <w:szCs w:val="24"/>
        </w:rPr>
        <w:t xml:space="preserve">Early (0-100 ms) and late phases (100-500 ms) from the end of the poke were identified within the time locked </w:t>
      </w:r>
      <w:r w:rsidR="004F5A13" w:rsidRPr="00E40072">
        <w:rPr>
          <w:rFonts w:cs="Arial"/>
          <w:szCs w:val="24"/>
        </w:rPr>
        <w:t xml:space="preserve">(-1 to +2 seconds from the end of the poke) </w:t>
      </w:r>
      <w:r w:rsidRPr="00E40072">
        <w:rPr>
          <w:rFonts w:cs="Arial"/>
          <w:szCs w:val="24"/>
        </w:rPr>
        <w:t xml:space="preserve">CSD and AVREC that could best separate the encoding of expectation and evaluation of reward respectively. Analyses were also carried out at individual poke level and the activity patterns were compared within and across these phases. CSDs were computed for individual pokes in each trial followed by grand AVREC per animal. The AVREC was quantified using the root mean square (RMS) to encapsulate the mean temporal activity for each poke during the specified early and late phases, enabling a comparative analysis across different pokes. </w:t>
      </w:r>
    </w:p>
    <w:p w14:paraId="69AC7638" w14:textId="05E6EF9B" w:rsidR="00F4717A" w:rsidRPr="00E40072" w:rsidRDefault="00E83C01" w:rsidP="00F4717A">
      <w:pPr>
        <w:rPr>
          <w:rFonts w:cs="Arial"/>
          <w:szCs w:val="24"/>
        </w:rPr>
      </w:pPr>
      <w:r w:rsidRPr="00E40072">
        <w:rPr>
          <w:rFonts w:cs="Arial"/>
          <w:szCs w:val="24"/>
        </w:rPr>
        <w:t>For layer specific analysis</w:t>
      </w:r>
      <w:r w:rsidR="004A757E" w:rsidRPr="00E40072">
        <w:rPr>
          <w:rFonts w:cs="Arial"/>
          <w:szCs w:val="24"/>
        </w:rPr>
        <w:t>, cortical layers within the FrA were discerned</w:t>
      </w:r>
      <w:r w:rsidR="008460B7" w:rsidRPr="00E40072">
        <w:rPr>
          <w:rFonts w:cs="Arial"/>
          <w:szCs w:val="24"/>
        </w:rPr>
        <w:t xml:space="preserve"> for each animal</w:t>
      </w:r>
      <w:r w:rsidR="004A757E" w:rsidRPr="00E40072">
        <w:rPr>
          <w:rFonts w:cs="Arial"/>
          <w:szCs w:val="24"/>
        </w:rPr>
        <w:t xml:space="preserve"> from </w:t>
      </w:r>
      <w:r w:rsidR="008460B7" w:rsidRPr="00E40072">
        <w:rPr>
          <w:rFonts w:cs="Arial"/>
          <w:szCs w:val="24"/>
        </w:rPr>
        <w:t xml:space="preserve">their </w:t>
      </w:r>
      <w:r w:rsidR="00964175" w:rsidRPr="00E40072">
        <w:rPr>
          <w:rFonts w:cs="Arial"/>
          <w:szCs w:val="24"/>
        </w:rPr>
        <w:t xml:space="preserve">session </w:t>
      </w:r>
      <w:r w:rsidR="004A757E" w:rsidRPr="00E40072">
        <w:rPr>
          <w:rFonts w:cs="Arial"/>
          <w:szCs w:val="24"/>
        </w:rPr>
        <w:t xml:space="preserve">averaged CSD profiles, utilizing the functional spatiotemporal sequence of activation. Unlike sensory cortices, where stimulus-driven activation of layer IV is more apparent, the FrA presents challenges in identifying such activations. Consequently, we leveraged the differential activation patterns elicited by rewarded </w:t>
      </w:r>
      <w:r w:rsidR="004A757E" w:rsidRPr="00E40072">
        <w:rPr>
          <w:rFonts w:cs="Arial"/>
          <w:szCs w:val="24"/>
        </w:rPr>
        <w:lastRenderedPageBreak/>
        <w:t>versus unrewarded pokes to delineate cortical layers. This involved time-locking the CSD profile to the end of a poke (-1 to +2 seconds from the end of the poke) and contrasting activations under reward and no-reward conditions to pinpoint reward/prediction error responses in specific cortical layers. Typically, the initial response is indicative of infragranular layer V activity. Once infragranular layers were identified, the supragranular layers were demarcated and verified according to electrode depth data obtained from histological examination (see Figure 3).</w:t>
      </w:r>
      <w:r w:rsidR="007F32FA" w:rsidRPr="00E40072">
        <w:rPr>
          <w:rFonts w:cs="Arial"/>
          <w:szCs w:val="24"/>
        </w:rPr>
        <w:t xml:space="preserve"> </w:t>
      </w:r>
      <w:r w:rsidR="00E52005" w:rsidRPr="00E40072">
        <w:rPr>
          <w:rFonts w:cs="Arial"/>
          <w:szCs w:val="24"/>
        </w:rPr>
        <w:t xml:space="preserve">Three channels that best represents a layer activity was </w:t>
      </w:r>
      <w:r w:rsidR="00F4717A" w:rsidRPr="00E40072">
        <w:rPr>
          <w:rFonts w:cs="Arial"/>
          <w:szCs w:val="24"/>
        </w:rPr>
        <w:t>taken and the CSDs were averaged per layer across animals and arranged in a laminar fashion to obtain the grand averaged CSD.</w:t>
      </w:r>
    </w:p>
    <w:p w14:paraId="59CF742B" w14:textId="30A74CC1" w:rsidR="004A757E" w:rsidRPr="00E40072" w:rsidRDefault="004A757E" w:rsidP="004A757E">
      <w:pPr>
        <w:rPr>
          <w:rFonts w:cs="Arial"/>
          <w:szCs w:val="24"/>
        </w:rPr>
      </w:pPr>
      <w:r w:rsidRPr="00E40072">
        <w:rPr>
          <w:rFonts w:cs="Arial"/>
          <w:szCs w:val="24"/>
        </w:rPr>
        <w:t xml:space="preserve">Further, to </w:t>
      </w:r>
      <w:r w:rsidR="00AF377F" w:rsidRPr="00E40072">
        <w:rPr>
          <w:rFonts w:cs="Arial"/>
          <w:szCs w:val="24"/>
        </w:rPr>
        <w:t>compare</w:t>
      </w:r>
      <w:r w:rsidRPr="00E40072">
        <w:rPr>
          <w:rFonts w:cs="Arial"/>
          <w:szCs w:val="24"/>
        </w:rPr>
        <w:t xml:space="preserve"> the activity profiles at layer specific level, the source signals were removed (replaced with NaN) and only the sinks were considered for analysis to ensure that the signal is contributed only by layer specific local excitatory synaptic populations and eliminate the contribution of return currents from other cortical layers. </w:t>
      </w:r>
      <w:r w:rsidR="00944B46" w:rsidRPr="00E40072">
        <w:rPr>
          <w:rFonts w:cs="Arial"/>
          <w:szCs w:val="24"/>
        </w:rPr>
        <w:t xml:space="preserve">For </w:t>
      </w:r>
      <w:r w:rsidR="00FF7829" w:rsidRPr="00E40072">
        <w:rPr>
          <w:rFonts w:cs="Arial"/>
          <w:szCs w:val="24"/>
        </w:rPr>
        <w:t xml:space="preserve">a more </w:t>
      </w:r>
      <w:r w:rsidR="00944B46" w:rsidRPr="00E40072">
        <w:rPr>
          <w:rFonts w:cs="Arial"/>
          <w:szCs w:val="24"/>
        </w:rPr>
        <w:t>quantitative analysis</w:t>
      </w:r>
      <w:r w:rsidR="00E5513C" w:rsidRPr="00E40072">
        <w:rPr>
          <w:rFonts w:cs="Arial"/>
          <w:szCs w:val="24"/>
        </w:rPr>
        <w:t>,</w:t>
      </w:r>
      <w:r w:rsidRPr="00E40072">
        <w:rPr>
          <w:rFonts w:cs="Arial"/>
          <w:szCs w:val="24"/>
        </w:rPr>
        <w:t xml:space="preserve"> the RMS was computed for the average rectified sinks for each layer at individual poke level.</w:t>
      </w:r>
    </w:p>
    <w:p w14:paraId="06A8826C" w14:textId="77777777" w:rsidR="004A757E" w:rsidRPr="00E40072" w:rsidRDefault="004A757E" w:rsidP="004A757E">
      <w:pPr>
        <w:keepNext/>
        <w:jc w:val="center"/>
        <w:rPr>
          <w:rFonts w:cs="Arial"/>
          <w:szCs w:val="24"/>
        </w:rPr>
      </w:pPr>
      <w:r w:rsidRPr="00E40072">
        <w:rPr>
          <w:rFonts w:cs="Arial"/>
          <w:noProof/>
          <w:szCs w:val="24"/>
        </w:rPr>
        <w:drawing>
          <wp:inline distT="0" distB="0" distL="0" distR="0" wp14:anchorId="5C422DC6" wp14:editId="71E2F758">
            <wp:extent cx="5760720" cy="2277374"/>
            <wp:effectExtent l="0" t="0" r="5080" b="0"/>
            <wp:docPr id="133508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8634" name=""/>
                    <pic:cNvPicPr/>
                  </pic:nvPicPr>
                  <pic:blipFill rotWithShape="1">
                    <a:blip r:embed="rId14"/>
                    <a:srcRect b="24986"/>
                    <a:stretch/>
                  </pic:blipFill>
                  <pic:spPr bwMode="auto">
                    <a:xfrm>
                      <a:off x="0" y="0"/>
                      <a:ext cx="5760720" cy="2277374"/>
                    </a:xfrm>
                    <a:prstGeom prst="rect">
                      <a:avLst/>
                    </a:prstGeom>
                    <a:ln>
                      <a:noFill/>
                    </a:ln>
                    <a:extLst>
                      <a:ext uri="{53640926-AAD7-44D8-BBD7-CCE9431645EC}">
                        <a14:shadowObscured xmlns:a14="http://schemas.microsoft.com/office/drawing/2010/main"/>
                      </a:ext>
                    </a:extLst>
                  </pic:spPr>
                </pic:pic>
              </a:graphicData>
            </a:graphic>
          </wp:inline>
        </w:drawing>
      </w:r>
    </w:p>
    <w:p w14:paraId="09A012D3" w14:textId="7A143139" w:rsidR="004A757E" w:rsidRPr="00E40072" w:rsidRDefault="004A757E" w:rsidP="004A757E">
      <w:pPr>
        <w:pStyle w:val="Caption"/>
        <w:ind w:left="851" w:hanging="851"/>
        <w:rPr>
          <w:rFonts w:cs="Arial"/>
          <w:i w:val="0"/>
          <w:color w:val="auto"/>
          <w:sz w:val="20"/>
          <w:szCs w:val="20"/>
        </w:rPr>
      </w:pPr>
      <w:bookmarkStart w:id="87" w:name="_Toc157095403"/>
      <w:commentRangeStart w:id="88"/>
      <w:r w:rsidRPr="00EF64A2">
        <w:rPr>
          <w:rFonts w:cs="Arial"/>
          <w:b/>
          <w:bCs/>
          <w:i w:val="0"/>
          <w:color w:val="auto"/>
          <w:sz w:val="20"/>
          <w:szCs w:val="20"/>
        </w:rPr>
        <w:t xml:space="preserve">Figure </w:t>
      </w:r>
      <w:commentRangeEnd w:id="88"/>
      <w:r w:rsidR="00FF24AC">
        <w:rPr>
          <w:rStyle w:val="CommentReference"/>
          <w:i w:val="0"/>
          <w:iCs w:val="0"/>
          <w:color w:val="auto"/>
        </w:rPr>
        <w:commentReference w:id="88"/>
      </w:r>
      <w:r w:rsidRPr="00EF64A2">
        <w:rPr>
          <w:rFonts w:cs="Arial"/>
          <w:b/>
          <w:bCs/>
          <w:i w:val="0"/>
          <w:color w:val="auto"/>
          <w:sz w:val="20"/>
          <w:szCs w:val="20"/>
        </w:rPr>
        <w:fldChar w:fldCharType="begin"/>
      </w:r>
      <w:r w:rsidRPr="00EF64A2">
        <w:rPr>
          <w:rFonts w:cs="Arial"/>
          <w:b/>
          <w:bCs/>
          <w:i w:val="0"/>
          <w:color w:val="auto"/>
          <w:sz w:val="20"/>
          <w:szCs w:val="20"/>
        </w:rPr>
        <w:instrText xml:space="preserve"> SEQ Figure \* ARABIC </w:instrText>
      </w:r>
      <w:r w:rsidRPr="00EF64A2">
        <w:rPr>
          <w:rFonts w:cs="Arial"/>
          <w:b/>
          <w:bCs/>
          <w:i w:val="0"/>
          <w:color w:val="auto"/>
          <w:sz w:val="20"/>
          <w:szCs w:val="20"/>
        </w:rPr>
        <w:fldChar w:fldCharType="separate"/>
      </w:r>
      <w:r w:rsidRPr="00EF64A2">
        <w:rPr>
          <w:rFonts w:cs="Arial"/>
          <w:b/>
          <w:bCs/>
          <w:i w:val="0"/>
          <w:noProof/>
          <w:color w:val="auto"/>
          <w:sz w:val="20"/>
          <w:szCs w:val="20"/>
        </w:rPr>
        <w:t>3</w:t>
      </w:r>
      <w:r w:rsidRPr="00EF64A2">
        <w:rPr>
          <w:rFonts w:cs="Arial"/>
          <w:b/>
          <w:bCs/>
          <w:i w:val="0"/>
          <w:color w:val="auto"/>
          <w:sz w:val="20"/>
          <w:szCs w:val="20"/>
        </w:rPr>
        <w:fldChar w:fldCharType="end"/>
      </w:r>
      <w:r w:rsidRPr="00EF64A2">
        <w:rPr>
          <w:rFonts w:cs="Arial"/>
          <w:b/>
          <w:bCs/>
          <w:i w:val="0"/>
          <w:color w:val="auto"/>
          <w:sz w:val="20"/>
          <w:szCs w:val="20"/>
        </w:rPr>
        <w:t>:</w:t>
      </w:r>
      <w:r w:rsidRPr="00E40072">
        <w:rPr>
          <w:rFonts w:cs="Arial"/>
          <w:sz w:val="20"/>
          <w:szCs w:val="20"/>
        </w:rPr>
        <w:t xml:space="preserve"> </w:t>
      </w:r>
      <w:r w:rsidR="0066355A">
        <w:rPr>
          <w:rFonts w:cs="Arial"/>
          <w:b/>
          <w:bCs/>
          <w:i w:val="0"/>
          <w:color w:val="auto"/>
          <w:sz w:val="20"/>
          <w:szCs w:val="20"/>
        </w:rPr>
        <w:t>C</w:t>
      </w:r>
      <w:r w:rsidR="0066355A" w:rsidRPr="0066355A">
        <w:rPr>
          <w:rFonts w:cs="Arial"/>
          <w:b/>
          <w:bCs/>
          <w:i w:val="0"/>
          <w:color w:val="auto"/>
          <w:sz w:val="20"/>
          <w:szCs w:val="20"/>
        </w:rPr>
        <w:t>hronic current source density (</w:t>
      </w:r>
      <w:r w:rsidR="0066355A">
        <w:rPr>
          <w:rFonts w:cs="Arial"/>
          <w:b/>
          <w:bCs/>
          <w:i w:val="0"/>
          <w:color w:val="auto"/>
          <w:sz w:val="20"/>
          <w:szCs w:val="20"/>
        </w:rPr>
        <w:t>CSD</w:t>
      </w:r>
      <w:r w:rsidR="0066355A" w:rsidRPr="0066355A">
        <w:rPr>
          <w:rFonts w:cs="Arial"/>
          <w:b/>
          <w:bCs/>
          <w:i w:val="0"/>
          <w:color w:val="auto"/>
          <w:sz w:val="20"/>
          <w:szCs w:val="20"/>
        </w:rPr>
        <w:t>) analysis in frontal field a (</w:t>
      </w:r>
      <w:r w:rsidR="00CD112A">
        <w:rPr>
          <w:rFonts w:cs="Arial"/>
          <w:b/>
          <w:bCs/>
          <w:i w:val="0"/>
          <w:color w:val="auto"/>
          <w:sz w:val="20"/>
          <w:szCs w:val="20"/>
        </w:rPr>
        <w:t>FrA</w:t>
      </w:r>
      <w:r w:rsidR="0066355A" w:rsidRPr="0066355A">
        <w:rPr>
          <w:rFonts w:cs="Arial"/>
          <w:b/>
          <w:bCs/>
          <w:i w:val="0"/>
          <w:color w:val="auto"/>
          <w:sz w:val="20"/>
          <w:szCs w:val="20"/>
        </w:rPr>
        <w:t>).</w:t>
      </w:r>
      <w:r w:rsidRPr="00E40072">
        <w:rPr>
          <w:rFonts w:cs="Arial"/>
          <w:i w:val="0"/>
          <w:color w:val="auto"/>
          <w:sz w:val="20"/>
          <w:szCs w:val="20"/>
        </w:rPr>
        <w:t xml:space="preserve"> The left panel displays in vivo multichannel local field potential (LFP) recordings obtained from a 32-channel silicon probe implanted perpendicularly in the FrA of awake, behaving gerbils. The probe captures activity across all cortical layers (I–VI), with t=0 corresponding to the end of a poke (black dashed line). The middle panel illustrates the CSD, showing task evoked CSD components appeared as current sink (in blue) and source (in red) activity. Channel-layer specification is informed by initial response to reward-related CSD components appearing 100 ms post-poke (highlighted in the red box), typically marking the infragranular layer V. The right panel presents a simplified schematic illustration of the cortical column in FrA, delineating the layered structure and the direction of reward/prediction error signals originating from the ventral tegmental area (VTA). This schematic aids in visualizing the depth and functional organization of the cortical layers as identified through the CSD analysis.</w:t>
      </w:r>
      <w:bookmarkEnd w:id="87"/>
      <w:r w:rsidRPr="00E40072">
        <w:rPr>
          <w:rFonts w:cs="Arial"/>
          <w:i w:val="0"/>
          <w:color w:val="auto"/>
          <w:sz w:val="20"/>
          <w:szCs w:val="20"/>
        </w:rPr>
        <w:t xml:space="preserve"> </w:t>
      </w:r>
    </w:p>
    <w:p w14:paraId="5CFED4DC" w14:textId="77777777" w:rsidR="004A757E" w:rsidRPr="00985BDB" w:rsidRDefault="004A757E" w:rsidP="009C267B">
      <w:pPr>
        <w:pStyle w:val="Heading3"/>
        <w:rPr>
          <w:bCs/>
        </w:rPr>
      </w:pPr>
      <w:bookmarkStart w:id="89" w:name="_Toc157095627"/>
      <w:bookmarkStart w:id="90" w:name="_Toc157095939"/>
      <w:r w:rsidRPr="00985BDB">
        <w:rPr>
          <w:bCs/>
        </w:rPr>
        <w:lastRenderedPageBreak/>
        <w:t>Statistics</w:t>
      </w:r>
      <w:bookmarkEnd w:id="89"/>
      <w:bookmarkEnd w:id="90"/>
    </w:p>
    <w:p w14:paraId="3738DC35" w14:textId="7C39E3DD" w:rsidR="004A757E" w:rsidRPr="00E40072" w:rsidRDefault="00DF02DC" w:rsidP="004A757E">
      <w:pPr>
        <w:rPr>
          <w:rFonts w:cs="Arial"/>
          <w:szCs w:val="24"/>
        </w:rPr>
      </w:pPr>
      <w:r w:rsidRPr="00E40072">
        <w:rPr>
          <w:rFonts w:cs="Arial"/>
          <w:szCs w:val="24"/>
        </w:rPr>
        <w:t xml:space="preserve">Both </w:t>
      </w:r>
      <w:r w:rsidR="00ED75C0" w:rsidRPr="00E40072">
        <w:rPr>
          <w:rFonts w:cs="Arial"/>
          <w:szCs w:val="24"/>
        </w:rPr>
        <w:t xml:space="preserve">behavioural and </w:t>
      </w:r>
      <w:r w:rsidRPr="00E40072">
        <w:rPr>
          <w:rFonts w:cs="Arial"/>
          <w:szCs w:val="24"/>
        </w:rPr>
        <w:t>electrophysiological</w:t>
      </w:r>
      <w:r w:rsidR="0038194B" w:rsidRPr="00E40072">
        <w:rPr>
          <w:rFonts w:cs="Arial"/>
          <w:szCs w:val="24"/>
        </w:rPr>
        <w:t xml:space="preserve"> </w:t>
      </w:r>
      <w:r w:rsidRPr="00E40072">
        <w:rPr>
          <w:rFonts w:cs="Arial"/>
          <w:szCs w:val="24"/>
        </w:rPr>
        <w:t xml:space="preserve">results </w:t>
      </w:r>
      <w:r w:rsidR="0038194B" w:rsidRPr="00E40072">
        <w:rPr>
          <w:rFonts w:cs="Arial"/>
          <w:szCs w:val="24"/>
        </w:rPr>
        <w:t>w</w:t>
      </w:r>
      <w:r w:rsidR="0044074A" w:rsidRPr="00E40072">
        <w:rPr>
          <w:rFonts w:cs="Arial"/>
          <w:szCs w:val="24"/>
        </w:rPr>
        <w:t xml:space="preserve">ere tested for statistical significance by </w:t>
      </w:r>
      <w:r w:rsidR="006D3363" w:rsidRPr="00E40072">
        <w:rPr>
          <w:rFonts w:cs="Arial"/>
          <w:szCs w:val="24"/>
        </w:rPr>
        <w:t xml:space="preserve">one-way ANOVA </w:t>
      </w:r>
      <w:r w:rsidR="00C34D27" w:rsidRPr="00E40072">
        <w:rPr>
          <w:rFonts w:cs="Arial"/>
          <w:szCs w:val="24"/>
        </w:rPr>
        <w:t>with Bonferroni correction</w:t>
      </w:r>
      <w:r w:rsidR="00B76402" w:rsidRPr="00E40072">
        <w:rPr>
          <w:rFonts w:cs="Arial"/>
          <w:szCs w:val="24"/>
        </w:rPr>
        <w:t xml:space="preserve"> (post-hoc test)</w:t>
      </w:r>
      <w:r w:rsidR="00C34D27" w:rsidRPr="00E40072">
        <w:rPr>
          <w:rFonts w:cs="Arial"/>
          <w:szCs w:val="24"/>
        </w:rPr>
        <w:t xml:space="preserve">. </w:t>
      </w:r>
      <w:r w:rsidR="001520DD" w:rsidRPr="00E40072">
        <w:rPr>
          <w:rFonts w:cs="Arial"/>
          <w:szCs w:val="24"/>
        </w:rPr>
        <w:t>For the</w:t>
      </w:r>
      <w:r w:rsidR="00A85DFF" w:rsidRPr="00E40072">
        <w:rPr>
          <w:rFonts w:cs="Arial"/>
          <w:szCs w:val="24"/>
        </w:rPr>
        <w:t xml:space="preserve"> electrophysiological </w:t>
      </w:r>
      <w:r w:rsidR="00CD2EEC" w:rsidRPr="00E40072">
        <w:rPr>
          <w:rFonts w:cs="Arial"/>
          <w:szCs w:val="24"/>
        </w:rPr>
        <w:t>analysis</w:t>
      </w:r>
      <w:r w:rsidR="00A85DFF" w:rsidRPr="00E40072">
        <w:rPr>
          <w:rFonts w:cs="Arial"/>
          <w:szCs w:val="24"/>
        </w:rPr>
        <w:t xml:space="preserve">, </w:t>
      </w:r>
      <w:r w:rsidR="004A757E" w:rsidRPr="00E40072">
        <w:rPr>
          <w:rFonts w:cs="Arial"/>
          <w:szCs w:val="24"/>
        </w:rPr>
        <w:t xml:space="preserve">each poke </w:t>
      </w:r>
      <w:r w:rsidR="00CD2EEC" w:rsidRPr="00E40072">
        <w:rPr>
          <w:rFonts w:cs="Arial"/>
          <w:szCs w:val="24"/>
        </w:rPr>
        <w:t>was considered</w:t>
      </w:r>
      <w:r w:rsidR="004A757E" w:rsidRPr="00E40072">
        <w:rPr>
          <w:rFonts w:cs="Arial"/>
          <w:szCs w:val="24"/>
        </w:rPr>
        <w:t xml:space="preserve"> a separate </w:t>
      </w:r>
      <w:r w:rsidR="007A4495" w:rsidRPr="00E40072">
        <w:rPr>
          <w:rFonts w:cs="Arial"/>
          <w:szCs w:val="24"/>
        </w:rPr>
        <w:t>group,</w:t>
      </w:r>
      <w:r w:rsidR="00115FC2" w:rsidRPr="00E40072">
        <w:rPr>
          <w:rFonts w:cs="Arial"/>
          <w:szCs w:val="24"/>
        </w:rPr>
        <w:t xml:space="preserve"> and the poke data was z-normalized within each animal.</w:t>
      </w:r>
      <w:r w:rsidR="007A4495" w:rsidRPr="00E40072">
        <w:rPr>
          <w:rFonts w:cs="Arial"/>
          <w:szCs w:val="24"/>
        </w:rPr>
        <w:t xml:space="preserve"> </w:t>
      </w:r>
      <w:r w:rsidR="004A757E" w:rsidRPr="00E40072">
        <w:rPr>
          <w:rFonts w:cs="Arial"/>
          <w:szCs w:val="24"/>
        </w:rPr>
        <w:t>We used an overall significance level of 0.05 (α = 0.05).</w:t>
      </w:r>
    </w:p>
    <w:p w14:paraId="0FEEFD57" w14:textId="32C39F62" w:rsidR="004A757E" w:rsidRPr="00E40072" w:rsidRDefault="004A757E">
      <w:pPr>
        <w:spacing w:before="0" w:line="259" w:lineRule="auto"/>
        <w:jc w:val="left"/>
        <w:rPr>
          <w:rFonts w:cs="Arial"/>
          <w:szCs w:val="24"/>
        </w:rPr>
      </w:pPr>
      <w:r w:rsidRPr="00E40072">
        <w:rPr>
          <w:rFonts w:cs="Arial"/>
          <w:szCs w:val="24"/>
        </w:rPr>
        <w:br w:type="page"/>
      </w:r>
    </w:p>
    <w:p w14:paraId="35AA3B0D" w14:textId="77777777" w:rsidR="00B65717" w:rsidRDefault="00B65717" w:rsidP="00B65717">
      <w:pPr>
        <w:spacing w:before="0" w:line="259" w:lineRule="auto"/>
        <w:jc w:val="center"/>
        <w:rPr>
          <w:b/>
          <w:sz w:val="48"/>
          <w:szCs w:val="46"/>
        </w:rPr>
      </w:pPr>
      <w:bookmarkStart w:id="91" w:name="_Toc157095628"/>
      <w:bookmarkStart w:id="92" w:name="_Toc157095940"/>
    </w:p>
    <w:p w14:paraId="5EA82AED" w14:textId="77777777" w:rsidR="00B65717" w:rsidRDefault="00B65717" w:rsidP="00B65717">
      <w:pPr>
        <w:spacing w:before="0" w:line="259" w:lineRule="auto"/>
        <w:jc w:val="center"/>
        <w:rPr>
          <w:b/>
          <w:sz w:val="48"/>
          <w:szCs w:val="46"/>
        </w:rPr>
      </w:pPr>
    </w:p>
    <w:p w14:paraId="7483B1B1" w14:textId="77777777" w:rsidR="00B65717" w:rsidRDefault="00B65717" w:rsidP="00B65717">
      <w:pPr>
        <w:spacing w:before="0" w:line="259" w:lineRule="auto"/>
        <w:jc w:val="center"/>
        <w:rPr>
          <w:b/>
          <w:sz w:val="48"/>
          <w:szCs w:val="46"/>
        </w:rPr>
      </w:pPr>
    </w:p>
    <w:p w14:paraId="7B44CD35" w14:textId="77777777" w:rsidR="00B65717" w:rsidRDefault="00B65717" w:rsidP="00B65717">
      <w:pPr>
        <w:spacing w:before="0" w:line="259" w:lineRule="auto"/>
        <w:jc w:val="center"/>
        <w:rPr>
          <w:b/>
          <w:sz w:val="48"/>
          <w:szCs w:val="46"/>
        </w:rPr>
      </w:pPr>
    </w:p>
    <w:p w14:paraId="1981587A" w14:textId="77777777" w:rsidR="00B65717" w:rsidRDefault="00B65717" w:rsidP="00B65717">
      <w:pPr>
        <w:spacing w:before="0" w:line="259" w:lineRule="auto"/>
        <w:jc w:val="center"/>
        <w:rPr>
          <w:b/>
          <w:sz w:val="48"/>
          <w:szCs w:val="46"/>
        </w:rPr>
      </w:pPr>
    </w:p>
    <w:p w14:paraId="122BFB4B" w14:textId="77777777" w:rsidR="00B65717" w:rsidRDefault="00B65717" w:rsidP="00B65717">
      <w:pPr>
        <w:spacing w:before="0" w:line="259" w:lineRule="auto"/>
        <w:jc w:val="center"/>
        <w:rPr>
          <w:b/>
          <w:sz w:val="48"/>
          <w:szCs w:val="46"/>
        </w:rPr>
      </w:pPr>
    </w:p>
    <w:p w14:paraId="3C541DD9" w14:textId="77777777" w:rsidR="00B65717" w:rsidRDefault="00B65717" w:rsidP="00B65717">
      <w:pPr>
        <w:spacing w:before="0" w:line="259" w:lineRule="auto"/>
        <w:jc w:val="center"/>
        <w:rPr>
          <w:b/>
          <w:sz w:val="48"/>
          <w:szCs w:val="46"/>
        </w:rPr>
      </w:pPr>
    </w:p>
    <w:p w14:paraId="0209F11E" w14:textId="77777777" w:rsidR="00B65717" w:rsidRDefault="00B65717" w:rsidP="00B65717">
      <w:pPr>
        <w:spacing w:before="0" w:line="259" w:lineRule="auto"/>
        <w:jc w:val="center"/>
        <w:rPr>
          <w:b/>
          <w:sz w:val="48"/>
          <w:szCs w:val="46"/>
        </w:rPr>
      </w:pPr>
    </w:p>
    <w:p w14:paraId="5273B2DC" w14:textId="194CF020" w:rsidR="00B65717" w:rsidRPr="00FA1081" w:rsidRDefault="00B65717" w:rsidP="00B65717">
      <w:pPr>
        <w:spacing w:before="0" w:line="259" w:lineRule="auto"/>
        <w:ind w:left="-1417" w:right="-142"/>
        <w:jc w:val="center"/>
        <w:rPr>
          <w:rFonts w:eastAsiaTheme="majorEastAsia" w:cstheme="majorBidi"/>
          <w:b/>
          <w:sz w:val="28"/>
          <w:szCs w:val="32"/>
        </w:rPr>
      </w:pPr>
      <w:r>
        <w:rPr>
          <w:b/>
          <w:bCs/>
          <w:sz w:val="48"/>
          <w:szCs w:val="46"/>
        </w:rPr>
        <w:t>RESULTS</w:t>
      </w:r>
      <w:r w:rsidRPr="00036432">
        <w:rPr>
          <w:b/>
          <w:sz w:val="48"/>
          <w:szCs w:val="46"/>
        </w:rPr>
        <w:t xml:space="preserve"> </w:t>
      </w:r>
      <w:r w:rsidRPr="00FA1081">
        <w:rPr>
          <w:b/>
        </w:rPr>
        <w:br w:type="page"/>
      </w:r>
    </w:p>
    <w:p w14:paraId="0BD7E91F" w14:textId="77777777" w:rsidR="007B7F83" w:rsidRPr="00313DE8" w:rsidRDefault="007B7F83" w:rsidP="009C267B">
      <w:pPr>
        <w:pStyle w:val="Heading1"/>
        <w:rPr>
          <w:bCs/>
        </w:rPr>
      </w:pPr>
      <w:r w:rsidRPr="00313DE8">
        <w:rPr>
          <w:bCs/>
        </w:rPr>
        <w:lastRenderedPageBreak/>
        <w:t>Results</w:t>
      </w:r>
      <w:bookmarkEnd w:id="91"/>
      <w:bookmarkEnd w:id="92"/>
    </w:p>
    <w:p w14:paraId="75171184" w14:textId="77777777" w:rsidR="007B7F83" w:rsidRPr="00E40072" w:rsidRDefault="007B7F83" w:rsidP="007B7F83">
      <w:pPr>
        <w:rPr>
          <w:rFonts w:cs="Arial"/>
          <w:szCs w:val="24"/>
        </w:rPr>
      </w:pPr>
      <w:r w:rsidRPr="00E40072">
        <w:rPr>
          <w:rFonts w:cs="Arial"/>
          <w:szCs w:val="24"/>
        </w:rPr>
        <w:t>In pursuit of understanding the neural mechanisms governing attentional resource allocation during probabilistic foraging in Mongolian gerbils, we conducted a comprehensive investigation into the frontal cortex's role. Our primary goal was to elucidate whether this brain region, recognized for its significance in human decision-making, also influences decision boundaries shaped by reward probabilities in rodents. To address this inquiry, we implemented multichannel electrode recordings in the gerbil frontal cortex, capturing neuronal responses during their participation in a probabilistic foraging task.</w:t>
      </w:r>
    </w:p>
    <w:p w14:paraId="1107EB31" w14:textId="77777777" w:rsidR="007B7F83" w:rsidRPr="00985BDB" w:rsidRDefault="007B7F83" w:rsidP="00985BDB">
      <w:pPr>
        <w:pStyle w:val="Heading2"/>
      </w:pPr>
      <w:bookmarkStart w:id="93" w:name="_Toc157095629"/>
      <w:bookmarkStart w:id="94" w:name="_Toc157095941"/>
      <w:r w:rsidRPr="00985BDB">
        <w:t>Behavioural analysis</w:t>
      </w:r>
      <w:bookmarkEnd w:id="93"/>
      <w:bookmarkEnd w:id="94"/>
    </w:p>
    <w:p w14:paraId="77D68266" w14:textId="6D4FB927" w:rsidR="007B7F83" w:rsidRPr="00E40072" w:rsidRDefault="007B7F83" w:rsidP="007B7F83">
      <w:pPr>
        <w:rPr>
          <w:rFonts w:cs="Arial"/>
          <w:szCs w:val="24"/>
        </w:rPr>
      </w:pPr>
      <w:r w:rsidRPr="00E40072">
        <w:rPr>
          <w:rFonts w:cs="Arial"/>
          <w:szCs w:val="24"/>
        </w:rPr>
        <w:t xml:space="preserve">In the probabilistic foraging task adapted from </w:t>
      </w:r>
      <w:sdt>
        <w:sdtPr>
          <w:rPr>
            <w:rFonts w:cs="Arial"/>
            <w:color w:val="000000"/>
            <w:szCs w:val="24"/>
          </w:rPr>
          <w:tag w:val="MENDELEY_CITATION_v3_eyJjaXRhdGlvbklEIjoiTUVOREVMRVlfQ0lUQVRJT05fODVmYzU3MGItNzFlYS00NDZlLWE5MmUtOWMzNDdkM2MzZDM5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
          <w:id w:val="671838709"/>
          <w:placeholder>
            <w:docPart w:val="DefaultPlaceholder_-1854013440"/>
          </w:placeholder>
        </w:sdtPr>
        <w:sdtContent>
          <w:r w:rsidR="006D6D02" w:rsidRPr="006D6D02">
            <w:rPr>
              <w:rFonts w:cs="Arial"/>
              <w:color w:val="000000"/>
              <w:szCs w:val="24"/>
            </w:rPr>
            <w:t>(</w:t>
          </w:r>
          <w:proofErr w:type="spellStart"/>
          <w:r w:rsidR="006D6D02" w:rsidRPr="006D6D02">
            <w:rPr>
              <w:rFonts w:cs="Arial"/>
              <w:color w:val="000000"/>
              <w:szCs w:val="24"/>
            </w:rPr>
            <w:t>Lottem</w:t>
          </w:r>
          <w:proofErr w:type="spellEnd"/>
          <w:r w:rsidR="006D6D02" w:rsidRPr="006D6D02">
            <w:rPr>
              <w:rFonts w:cs="Arial"/>
              <w:color w:val="000000"/>
              <w:szCs w:val="24"/>
            </w:rPr>
            <w:t xml:space="preserve"> et al., 2018)</w:t>
          </w:r>
        </w:sdtContent>
      </w:sdt>
      <w:r w:rsidRPr="00E40072">
        <w:rPr>
          <w:rFonts w:cs="Arial"/>
          <w:szCs w:val="24"/>
        </w:rPr>
        <w:t>, Mongolian gerbils were challenged with dynamic decision-making scenarios that required them to adaptively allocate attentional resources. This task was designed to mimic the exploration-exploitation trade-off that is commonly observed in natural foraging behaviour. The gerbil's task was to discern the optimal time to abandon a depleting food source in favour of exploring an alternative, potentially more rewarding option. Our foraging experimental setup provided a platform to study decision-making under uncertainty, as each nose poke's reward outcome was probabilistic, diminishing over consecutive pokes. Our analysis focused on quantifying how these gerbils balanced the trade-off between exploiting a known, but depleting resource and exploring new possibilities, reflecting a fundamental component of real-world decision-making.</w:t>
      </w:r>
    </w:p>
    <w:p w14:paraId="7B558DD2" w14:textId="77777777" w:rsidR="007B7F83" w:rsidRPr="00985BDB" w:rsidRDefault="007B7F83" w:rsidP="009C267B">
      <w:pPr>
        <w:pStyle w:val="Heading3"/>
        <w:rPr>
          <w:bCs/>
        </w:rPr>
      </w:pPr>
      <w:bookmarkStart w:id="95" w:name="_Toc157095630"/>
      <w:bookmarkStart w:id="96" w:name="_Toc157095942"/>
      <w:r w:rsidRPr="00985BDB">
        <w:rPr>
          <w:bCs/>
        </w:rPr>
        <w:t>Performance of the foraging behaviour</w:t>
      </w:r>
      <w:bookmarkEnd w:id="95"/>
      <w:bookmarkEnd w:id="96"/>
    </w:p>
    <w:p w14:paraId="1C2E9A6A" w14:textId="7C93414F" w:rsidR="007B7F83" w:rsidRPr="00E40072" w:rsidRDefault="007B7F83" w:rsidP="007B7F83">
      <w:pPr>
        <w:rPr>
          <w:rFonts w:cs="Arial"/>
          <w:szCs w:val="24"/>
        </w:rPr>
      </w:pPr>
      <w:r w:rsidRPr="00E40072">
        <w:rPr>
          <w:rFonts w:cs="Arial"/>
          <w:szCs w:val="24"/>
        </w:rPr>
        <w:t xml:space="preserve">Over the course of 20 consecutive days, each of the five gerbils participated in daily foraging sessions, each comprising of N trials (Figure </w:t>
      </w:r>
      <w:r w:rsidR="00267E3D" w:rsidRPr="00E40072">
        <w:rPr>
          <w:rFonts w:cs="Arial"/>
          <w:szCs w:val="24"/>
        </w:rPr>
        <w:t>4</w:t>
      </w:r>
      <w:r w:rsidRPr="00E40072">
        <w:rPr>
          <w:rFonts w:cs="Arial"/>
          <w:szCs w:val="24"/>
        </w:rPr>
        <w:t xml:space="preserve">A). Each trial consists of a series of nose-pokes and the animals performed on an average 52 trials per session. From the 20 sessions, only 15 were deemed analytically relevant based on their performance, yielding in a dataset of 3,890 trials for further analysis. Behavioural analyses were performed to understand the animal’s performance based on basic behavioural metrics such as inter-poke interval, resident time, travel time, number of rewards per trial etc. Analysis revealed that the median inter-poke interval was substantially longer after receiving a reward (330.25 ms on average) than after an unrewarded poke (85 ms; One-way ANOVA, p &lt; 0.01), as shown in Figure </w:t>
      </w:r>
      <w:r w:rsidR="00267E3D" w:rsidRPr="00E40072">
        <w:rPr>
          <w:rFonts w:cs="Arial"/>
          <w:szCs w:val="24"/>
        </w:rPr>
        <w:t>4</w:t>
      </w:r>
      <w:r w:rsidR="002B4F89" w:rsidRPr="00E40072">
        <w:rPr>
          <w:rFonts w:cs="Arial"/>
          <w:szCs w:val="24"/>
        </w:rPr>
        <w:t>D</w:t>
      </w:r>
      <w:r w:rsidRPr="00E40072">
        <w:rPr>
          <w:rFonts w:cs="Arial"/>
          <w:szCs w:val="24"/>
        </w:rPr>
        <w:t xml:space="preserve">. This </w:t>
      </w:r>
      <w:r w:rsidRPr="00E40072">
        <w:rPr>
          <w:rFonts w:cs="Arial"/>
          <w:szCs w:val="24"/>
        </w:rPr>
        <w:lastRenderedPageBreak/>
        <w:t xml:space="preserve">extended interval is attributed to the mandatory 100 ms dead time post-reward and the time taken by the animals to consume the food pellet. To ensure the animals remained motivated to participate, they were kept under a controlled food deprivation regime. Their body weight was regularly measured post-session to confirm that it did not fall below 85% of their initial weight, thereby preventing excessive weight loss (Figure </w:t>
      </w:r>
      <w:r w:rsidR="00267E3D" w:rsidRPr="00E40072">
        <w:rPr>
          <w:rFonts w:cs="Arial"/>
          <w:szCs w:val="24"/>
        </w:rPr>
        <w:t>4</w:t>
      </w:r>
      <w:r w:rsidR="00A873A3" w:rsidRPr="00E40072">
        <w:rPr>
          <w:rFonts w:cs="Arial"/>
          <w:szCs w:val="24"/>
        </w:rPr>
        <w:t>B</w:t>
      </w:r>
      <w:r w:rsidRPr="00E40072">
        <w:rPr>
          <w:rFonts w:cs="Arial"/>
          <w:szCs w:val="24"/>
        </w:rPr>
        <w:t>).</w:t>
      </w:r>
    </w:p>
    <w:p w14:paraId="42E6A85A" w14:textId="2760A46E" w:rsidR="007B7F83" w:rsidRPr="00E40072" w:rsidRDefault="007B7F83" w:rsidP="007B7F83">
      <w:pPr>
        <w:rPr>
          <w:rFonts w:cs="Arial"/>
          <w:szCs w:val="24"/>
        </w:rPr>
      </w:pPr>
      <w:r w:rsidRPr="00E40072">
        <w:rPr>
          <w:rFonts w:cs="Arial"/>
          <w:szCs w:val="24"/>
        </w:rPr>
        <w:t xml:space="preserve">Travel time, defined as the duration from the end of the last poke of one trial to the commencement of the first poke in the subsequent trial, was analyzed to determine task learning and exploratory behavior (Figure </w:t>
      </w:r>
      <w:r w:rsidR="00267E3D" w:rsidRPr="00E40072">
        <w:rPr>
          <w:rFonts w:cs="Arial"/>
          <w:szCs w:val="24"/>
        </w:rPr>
        <w:t>4</w:t>
      </w:r>
      <w:r w:rsidR="00A873A3" w:rsidRPr="00E40072">
        <w:rPr>
          <w:rFonts w:cs="Arial"/>
          <w:szCs w:val="24"/>
        </w:rPr>
        <w:t>C</w:t>
      </w:r>
      <w:r w:rsidRPr="00E40072">
        <w:rPr>
          <w:rFonts w:cs="Arial"/>
          <w:szCs w:val="24"/>
        </w:rPr>
        <w:t>, Eq.2). After the initial five sessions, consistent travel times suggested goal-directed behavior rather than random exploration, leading to the exclusion of the first five sessions from further behavioural and electrophysiological analyses.</w:t>
      </w:r>
    </w:p>
    <w:p w14:paraId="25D5685A" w14:textId="54A4D2F7" w:rsidR="007B7F83" w:rsidRPr="00DD0546" w:rsidRDefault="007B7F83" w:rsidP="00FD191A">
      <w:pPr>
        <w:pStyle w:val="Heading4"/>
        <w:rPr>
          <w:bCs/>
        </w:rPr>
      </w:pPr>
      <w:r w:rsidRPr="00DD0546">
        <w:rPr>
          <w:bCs/>
        </w:rPr>
        <w:t xml:space="preserve">Number of rewards and resident times increased with spout </w:t>
      </w:r>
      <w:r w:rsidR="00077E62" w:rsidRPr="00DD0546">
        <w:rPr>
          <w:bCs/>
        </w:rPr>
        <w:t>quality.</w:t>
      </w:r>
    </w:p>
    <w:p w14:paraId="34661B1E" w14:textId="71764EB9" w:rsidR="007B7F83" w:rsidRPr="00E40072" w:rsidRDefault="007B7F83" w:rsidP="007B7F83">
      <w:pPr>
        <w:rPr>
          <w:rFonts w:cs="Arial"/>
          <w:szCs w:val="24"/>
          <w:lang w:val="en-US"/>
        </w:rPr>
      </w:pPr>
      <w:r w:rsidRPr="00E40072">
        <w:rPr>
          <w:rFonts w:cs="Arial"/>
          <w:szCs w:val="24"/>
        </w:rPr>
        <w:t xml:space="preserve">Based on the starting reward probability, trials starting with a higher probability was defined as a high-quality spout (starting reward probability =1) followed by medium (starting reward probability =0.75) and low (starting reward probability =0.50) quality spouts. </w:t>
      </w:r>
      <w:r w:rsidRPr="00E40072">
        <w:rPr>
          <w:rFonts w:cs="Arial"/>
          <w:szCs w:val="24"/>
          <w:lang w:val="en-US"/>
        </w:rPr>
        <w:t xml:space="preserve">Gerbils exhibited longer residence times at spouts with higher reward probabilities (Figure </w:t>
      </w:r>
      <w:r w:rsidR="00A873A3" w:rsidRPr="00E40072">
        <w:rPr>
          <w:rFonts w:cs="Arial"/>
          <w:szCs w:val="24"/>
          <w:lang w:val="en-US"/>
        </w:rPr>
        <w:t>4</w:t>
      </w:r>
      <w:r w:rsidRPr="00E40072">
        <w:rPr>
          <w:rFonts w:cs="Arial"/>
          <w:szCs w:val="24"/>
          <w:lang w:val="en-US"/>
        </w:rPr>
        <w:t>E). Specifically, the mean residence time at high-quality spouts (Mean = 21.52 ± 6.16 s) exceeded that at medium (Mean = 16.49 ± 4.93 s) and low-quality spouts (Mean = 11.84 ± 3.33 s) by 5.03 and 9.68 seconds, respectively (One-way ANOVA with Bonferroni correction, * p &lt; 0.05, ** p &lt; 0.01, *** p &lt; 0.001).</w:t>
      </w:r>
      <w:r w:rsidR="00EB42D4">
        <w:rPr>
          <w:rFonts w:cs="Arial"/>
          <w:szCs w:val="24"/>
          <w:lang w:val="en-US"/>
        </w:rPr>
        <w:t xml:space="preserve"> </w:t>
      </w:r>
      <w:r w:rsidRPr="00E40072">
        <w:rPr>
          <w:rFonts w:cs="Arial"/>
          <w:szCs w:val="24"/>
          <w:lang w:val="en-US"/>
        </w:rPr>
        <w:t>Correspondingly, a greater number of rewards were obtained from spouts of higher quality (</w:t>
      </w:r>
      <w:r w:rsidR="00494AC6">
        <w:rPr>
          <w:rFonts w:cs="Arial"/>
          <w:szCs w:val="24"/>
          <w:lang w:val="en-US"/>
        </w:rPr>
        <w:t>Fig.</w:t>
      </w:r>
      <w:r w:rsidR="00A873A3" w:rsidRPr="00E40072">
        <w:rPr>
          <w:rFonts w:cs="Arial"/>
          <w:szCs w:val="24"/>
          <w:lang w:val="en-US"/>
        </w:rPr>
        <w:t>4</w:t>
      </w:r>
      <w:r w:rsidRPr="00E40072">
        <w:rPr>
          <w:rFonts w:cs="Arial"/>
          <w:szCs w:val="24"/>
          <w:lang w:val="en-US"/>
        </w:rPr>
        <w:t>F). Rewards from high-quality spouts (Mean = 4.63 ± 0.15) were significantly more frequent than those from medium (Mean = 3.42 ± 0.18) and low-quality spouts (Mean = 2.15 ± 0.12) (One-way ANOVA with Bonferroni correction, *** p &lt; 0.001).</w:t>
      </w:r>
    </w:p>
    <w:p w14:paraId="4C2B26D7" w14:textId="28AC695C" w:rsidR="007B7F83" w:rsidRPr="00E40072" w:rsidRDefault="009C25EC" w:rsidP="007B7F83">
      <w:pPr>
        <w:keepNext/>
        <w:ind w:left="360"/>
        <w:jc w:val="center"/>
        <w:rPr>
          <w:rFonts w:cs="Arial"/>
          <w:szCs w:val="24"/>
        </w:rPr>
      </w:pPr>
      <w:r w:rsidRPr="00E40072">
        <w:rPr>
          <w:rFonts w:cs="Arial"/>
          <w:noProof/>
          <w:szCs w:val="24"/>
        </w:rPr>
        <w:lastRenderedPageBreak/>
        <w:drawing>
          <wp:inline distT="0" distB="0" distL="0" distR="0" wp14:anchorId="7952B587" wp14:editId="744D5004">
            <wp:extent cx="5760720" cy="6942455"/>
            <wp:effectExtent l="0" t="0" r="5080" b="4445"/>
            <wp:docPr id="442310972" name="Picture 1" descr="A collage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0972" name="Picture 1" descr="A collage of graphs and charts&#10;&#10;Description automatically generated"/>
                    <pic:cNvPicPr/>
                  </pic:nvPicPr>
                  <pic:blipFill>
                    <a:blip r:embed="rId15"/>
                    <a:stretch>
                      <a:fillRect/>
                    </a:stretch>
                  </pic:blipFill>
                  <pic:spPr>
                    <a:xfrm>
                      <a:off x="0" y="0"/>
                      <a:ext cx="5760720" cy="6942455"/>
                    </a:xfrm>
                    <a:prstGeom prst="rect">
                      <a:avLst/>
                    </a:prstGeom>
                  </pic:spPr>
                </pic:pic>
              </a:graphicData>
            </a:graphic>
          </wp:inline>
        </w:drawing>
      </w:r>
    </w:p>
    <w:p w14:paraId="2E7DD0E3" w14:textId="670C2453" w:rsidR="007B7F83" w:rsidRPr="00E40072" w:rsidRDefault="007B7F83" w:rsidP="007B7F83">
      <w:pPr>
        <w:pStyle w:val="Caption"/>
        <w:rPr>
          <w:rFonts w:cs="Arial"/>
          <w:i w:val="0"/>
          <w:color w:val="auto"/>
          <w:sz w:val="21"/>
          <w:szCs w:val="21"/>
        </w:rPr>
      </w:pPr>
      <w:bookmarkStart w:id="97" w:name="_Toc157095404"/>
      <w:r w:rsidRPr="00B96D18">
        <w:rPr>
          <w:rFonts w:cs="Arial"/>
          <w:b/>
          <w:bCs/>
          <w:i w:val="0"/>
          <w:color w:val="auto"/>
          <w:sz w:val="21"/>
          <w:szCs w:val="21"/>
        </w:rPr>
        <w:t xml:space="preserve">Figure </w:t>
      </w:r>
      <w:r w:rsidRPr="00B96D18">
        <w:rPr>
          <w:rFonts w:cs="Arial"/>
          <w:b/>
          <w:bCs/>
          <w:i w:val="0"/>
          <w:color w:val="auto"/>
          <w:sz w:val="21"/>
          <w:szCs w:val="21"/>
        </w:rPr>
        <w:fldChar w:fldCharType="begin"/>
      </w:r>
      <w:r w:rsidRPr="00B96D18">
        <w:rPr>
          <w:rFonts w:cs="Arial"/>
          <w:b/>
          <w:bCs/>
          <w:i w:val="0"/>
          <w:color w:val="auto"/>
          <w:sz w:val="21"/>
          <w:szCs w:val="21"/>
        </w:rPr>
        <w:instrText xml:space="preserve"> SEQ Figure \* ARABIC </w:instrText>
      </w:r>
      <w:r w:rsidRPr="00B96D18">
        <w:rPr>
          <w:rFonts w:cs="Arial"/>
          <w:b/>
          <w:bCs/>
          <w:i w:val="0"/>
          <w:color w:val="auto"/>
          <w:sz w:val="21"/>
          <w:szCs w:val="21"/>
        </w:rPr>
        <w:fldChar w:fldCharType="separate"/>
      </w:r>
      <w:r w:rsidR="004140D3" w:rsidRPr="00B96D18">
        <w:rPr>
          <w:rFonts w:cs="Arial"/>
          <w:b/>
          <w:bCs/>
          <w:i w:val="0"/>
          <w:noProof/>
          <w:color w:val="auto"/>
          <w:sz w:val="21"/>
          <w:szCs w:val="21"/>
        </w:rPr>
        <w:t>4</w:t>
      </w:r>
      <w:r w:rsidRPr="00B96D18">
        <w:rPr>
          <w:rFonts w:cs="Arial"/>
          <w:b/>
          <w:bCs/>
          <w:i w:val="0"/>
          <w:color w:val="auto"/>
          <w:sz w:val="21"/>
          <w:szCs w:val="21"/>
        </w:rPr>
        <w:fldChar w:fldCharType="end"/>
      </w:r>
      <w:r w:rsidRPr="00B96D18">
        <w:rPr>
          <w:rFonts w:cs="Arial"/>
          <w:b/>
          <w:bCs/>
          <w:i w:val="0"/>
          <w:color w:val="auto"/>
          <w:sz w:val="21"/>
          <w:szCs w:val="21"/>
        </w:rPr>
        <w:t>:</w:t>
      </w:r>
      <w:r w:rsidRPr="00E40072">
        <w:rPr>
          <w:rFonts w:cs="Arial"/>
          <w:i w:val="0"/>
          <w:color w:val="auto"/>
          <w:sz w:val="21"/>
          <w:szCs w:val="21"/>
        </w:rPr>
        <w:t xml:space="preserve"> </w:t>
      </w:r>
      <w:r w:rsidRPr="00A84388">
        <w:rPr>
          <w:rFonts w:cs="Arial"/>
          <w:b/>
          <w:bCs/>
          <w:i w:val="0"/>
          <w:color w:val="auto"/>
          <w:sz w:val="21"/>
          <w:szCs w:val="21"/>
        </w:rPr>
        <w:t xml:space="preserve">Behavioural </w:t>
      </w:r>
      <w:r w:rsidR="00C803F0">
        <w:rPr>
          <w:rFonts w:cs="Arial"/>
          <w:b/>
          <w:bCs/>
          <w:i w:val="0"/>
          <w:color w:val="auto"/>
          <w:sz w:val="21"/>
          <w:szCs w:val="21"/>
        </w:rPr>
        <w:t>p</w:t>
      </w:r>
      <w:r w:rsidR="009E35F9" w:rsidRPr="00A84388">
        <w:rPr>
          <w:rFonts w:cs="Arial"/>
          <w:b/>
          <w:bCs/>
          <w:i w:val="0"/>
          <w:color w:val="auto"/>
          <w:sz w:val="21"/>
          <w:szCs w:val="21"/>
        </w:rPr>
        <w:t>erformance</w:t>
      </w:r>
      <w:r w:rsidRPr="00A84388">
        <w:rPr>
          <w:rFonts w:cs="Arial"/>
          <w:b/>
          <w:bCs/>
          <w:i w:val="0"/>
          <w:color w:val="auto"/>
          <w:sz w:val="21"/>
          <w:szCs w:val="21"/>
        </w:rPr>
        <w:t xml:space="preserve"> </w:t>
      </w:r>
      <w:r w:rsidR="00EF7CD2">
        <w:rPr>
          <w:rFonts w:cs="Arial"/>
          <w:b/>
          <w:bCs/>
          <w:i w:val="0"/>
          <w:color w:val="auto"/>
          <w:sz w:val="21"/>
          <w:szCs w:val="21"/>
        </w:rPr>
        <w:t>of</w:t>
      </w:r>
      <w:r w:rsidRPr="00A84388">
        <w:rPr>
          <w:rFonts w:cs="Arial"/>
          <w:b/>
          <w:bCs/>
          <w:i w:val="0"/>
          <w:color w:val="auto"/>
          <w:sz w:val="21"/>
          <w:szCs w:val="21"/>
        </w:rPr>
        <w:t xml:space="preserve"> the </w:t>
      </w:r>
      <w:r w:rsidR="00C803F0">
        <w:rPr>
          <w:rFonts w:cs="Arial"/>
          <w:b/>
          <w:bCs/>
          <w:i w:val="0"/>
          <w:color w:val="auto"/>
          <w:sz w:val="21"/>
          <w:szCs w:val="21"/>
        </w:rPr>
        <w:t>p</w:t>
      </w:r>
      <w:r w:rsidRPr="00A84388">
        <w:rPr>
          <w:rFonts w:cs="Arial"/>
          <w:b/>
          <w:bCs/>
          <w:i w:val="0"/>
          <w:color w:val="auto"/>
          <w:sz w:val="21"/>
          <w:szCs w:val="21"/>
        </w:rPr>
        <w:t xml:space="preserve">robabilistic </w:t>
      </w:r>
      <w:r w:rsidR="00C803F0">
        <w:rPr>
          <w:rFonts w:cs="Arial"/>
          <w:b/>
          <w:bCs/>
          <w:i w:val="0"/>
          <w:color w:val="auto"/>
          <w:sz w:val="21"/>
          <w:szCs w:val="21"/>
        </w:rPr>
        <w:t>f</w:t>
      </w:r>
      <w:r w:rsidRPr="00A84388">
        <w:rPr>
          <w:rFonts w:cs="Arial"/>
          <w:b/>
          <w:bCs/>
          <w:i w:val="0"/>
          <w:color w:val="auto"/>
          <w:sz w:val="21"/>
          <w:szCs w:val="21"/>
        </w:rPr>
        <w:t xml:space="preserve">oraging </w:t>
      </w:r>
      <w:r w:rsidR="00C803F0">
        <w:rPr>
          <w:rFonts w:cs="Arial"/>
          <w:b/>
          <w:bCs/>
          <w:i w:val="0"/>
          <w:color w:val="auto"/>
          <w:sz w:val="21"/>
          <w:szCs w:val="21"/>
        </w:rPr>
        <w:t>t</w:t>
      </w:r>
      <w:r w:rsidRPr="00A84388">
        <w:rPr>
          <w:rFonts w:cs="Arial"/>
          <w:b/>
          <w:bCs/>
          <w:i w:val="0"/>
          <w:color w:val="auto"/>
          <w:sz w:val="21"/>
          <w:szCs w:val="21"/>
        </w:rPr>
        <w:t>ask.</w:t>
      </w:r>
      <w:r w:rsidRPr="00E40072">
        <w:rPr>
          <w:rFonts w:cs="Arial"/>
          <w:i w:val="0"/>
          <w:color w:val="auto"/>
          <w:sz w:val="21"/>
          <w:szCs w:val="21"/>
        </w:rPr>
        <w:t xml:space="preserve"> </w:t>
      </w:r>
      <w:r w:rsidRPr="00D901EF">
        <w:rPr>
          <w:rFonts w:cs="Arial"/>
          <w:b/>
          <w:bCs/>
          <w:i w:val="0"/>
          <w:color w:val="auto"/>
          <w:sz w:val="21"/>
          <w:szCs w:val="21"/>
        </w:rPr>
        <w:t>A)</w:t>
      </w:r>
      <w:r w:rsidRPr="00E40072">
        <w:rPr>
          <w:rFonts w:cs="Arial"/>
          <w:i w:val="0"/>
          <w:color w:val="auto"/>
          <w:sz w:val="21"/>
          <w:szCs w:val="21"/>
        </w:rPr>
        <w:t xml:space="preserve"> Schematic representation of the foraging task, illustrating the phases of exploitation and transition to exploration with the corresponding nose poke outcomes. </w:t>
      </w:r>
      <w:r w:rsidRPr="00D901EF">
        <w:rPr>
          <w:rFonts w:cs="Arial"/>
          <w:b/>
          <w:bCs/>
          <w:i w:val="0"/>
          <w:color w:val="auto"/>
          <w:sz w:val="21"/>
          <w:szCs w:val="21"/>
        </w:rPr>
        <w:t>B)</w:t>
      </w:r>
      <w:r w:rsidRPr="00E40072">
        <w:rPr>
          <w:rFonts w:cs="Arial"/>
          <w:i w:val="0"/>
          <w:color w:val="auto"/>
          <w:sz w:val="21"/>
          <w:szCs w:val="21"/>
        </w:rPr>
        <w:t xml:space="preserve"> Relative body weight percentage of individual animals over 20 sessions, with thresholds (red dashed lines) indicating the baseline (100%) and critical weight loss limits (85%). </w:t>
      </w:r>
      <w:r w:rsidRPr="00D901EF">
        <w:rPr>
          <w:rFonts w:cs="Arial"/>
          <w:b/>
          <w:bCs/>
          <w:i w:val="0"/>
          <w:color w:val="auto"/>
          <w:sz w:val="21"/>
          <w:szCs w:val="21"/>
        </w:rPr>
        <w:t>C)</w:t>
      </w:r>
      <w:r w:rsidRPr="00E40072">
        <w:rPr>
          <w:rFonts w:cs="Arial"/>
          <w:i w:val="0"/>
          <w:color w:val="auto"/>
          <w:sz w:val="21"/>
          <w:szCs w:val="21"/>
        </w:rPr>
        <w:t xml:space="preserve"> Boxplot of travel times for each animal across sessions, highlighting the learning curve and stabilization of task performance. </w:t>
      </w:r>
      <w:r w:rsidRPr="00D901EF">
        <w:rPr>
          <w:rFonts w:cs="Arial"/>
          <w:b/>
          <w:bCs/>
          <w:i w:val="0"/>
          <w:color w:val="auto"/>
          <w:sz w:val="21"/>
          <w:szCs w:val="21"/>
        </w:rPr>
        <w:t>D)</w:t>
      </w:r>
      <w:r w:rsidRPr="00E40072">
        <w:rPr>
          <w:rFonts w:cs="Arial"/>
          <w:i w:val="0"/>
          <w:color w:val="auto"/>
          <w:sz w:val="21"/>
          <w:szCs w:val="21"/>
        </w:rPr>
        <w:t xml:space="preserve"> Average median inter-poke intervals following rewarded and unrewarded pokes. </w:t>
      </w:r>
      <w:r w:rsidRPr="00D901EF">
        <w:rPr>
          <w:rFonts w:cs="Arial"/>
          <w:b/>
          <w:bCs/>
          <w:i w:val="0"/>
          <w:color w:val="auto"/>
          <w:sz w:val="21"/>
          <w:szCs w:val="21"/>
        </w:rPr>
        <w:t>E)</w:t>
      </w:r>
      <w:r w:rsidRPr="00E40072">
        <w:rPr>
          <w:rFonts w:cs="Arial"/>
          <w:i w:val="0"/>
          <w:color w:val="auto"/>
          <w:sz w:val="21"/>
          <w:szCs w:val="21"/>
        </w:rPr>
        <w:t xml:space="preserve"> Bar graph of mean residence times at spouts with different starting reward probabilities. </w:t>
      </w:r>
      <w:r w:rsidRPr="00D901EF">
        <w:rPr>
          <w:rFonts w:cs="Arial"/>
          <w:b/>
          <w:bCs/>
          <w:i w:val="0"/>
          <w:color w:val="auto"/>
          <w:sz w:val="21"/>
          <w:szCs w:val="21"/>
        </w:rPr>
        <w:t>F)</w:t>
      </w:r>
      <w:r w:rsidRPr="00E40072">
        <w:rPr>
          <w:rFonts w:cs="Arial"/>
          <w:i w:val="0"/>
          <w:color w:val="auto"/>
          <w:sz w:val="21"/>
          <w:szCs w:val="21"/>
        </w:rPr>
        <w:t xml:space="preserve"> Mean number of rewards obtained per trial type differentiated by different starting reward probabilities.</w:t>
      </w:r>
      <w:r w:rsidR="000A4435" w:rsidRPr="00E40072">
        <w:rPr>
          <w:rFonts w:cs="Arial"/>
          <w:i w:val="0"/>
          <w:color w:val="auto"/>
          <w:sz w:val="21"/>
          <w:szCs w:val="21"/>
        </w:rPr>
        <w:t xml:space="preserve"> </w:t>
      </w:r>
      <w:r w:rsidR="000A4435" w:rsidRPr="00D901EF">
        <w:rPr>
          <w:rFonts w:cs="Arial"/>
          <w:b/>
          <w:bCs/>
          <w:i w:val="0"/>
          <w:color w:val="auto"/>
          <w:sz w:val="21"/>
          <w:szCs w:val="21"/>
        </w:rPr>
        <w:t>G)</w:t>
      </w:r>
      <w:r w:rsidR="000A4435" w:rsidRPr="00E40072">
        <w:rPr>
          <w:rFonts w:cs="Arial"/>
          <w:i w:val="0"/>
          <w:color w:val="auto"/>
          <w:sz w:val="21"/>
          <w:szCs w:val="21"/>
        </w:rPr>
        <w:t xml:space="preserve"> Mean number of unrewarded pokes obtained per trial type differentiated by different starting reward probabilities.</w:t>
      </w:r>
      <w:r w:rsidRPr="00E40072">
        <w:rPr>
          <w:rFonts w:cs="Arial"/>
          <w:i w:val="0"/>
          <w:color w:val="auto"/>
          <w:sz w:val="21"/>
          <w:szCs w:val="21"/>
        </w:rPr>
        <w:t xml:space="preserve"> Data are represented as mean ± SEM, with statistical significance denoted by asterisks (</w:t>
      </w:r>
      <w:r w:rsidR="00B41931" w:rsidRPr="00E40072">
        <w:rPr>
          <w:rFonts w:cs="Arial"/>
          <w:i w:val="0"/>
          <w:color w:val="auto"/>
          <w:sz w:val="21"/>
          <w:szCs w:val="21"/>
        </w:rPr>
        <w:t xml:space="preserve">One way ANOVA with Bonferroni Correction, </w:t>
      </w:r>
      <w:r w:rsidRPr="00E40072">
        <w:rPr>
          <w:rFonts w:cs="Arial"/>
          <w:i w:val="0"/>
          <w:color w:val="auto"/>
          <w:sz w:val="21"/>
          <w:szCs w:val="21"/>
        </w:rPr>
        <w:t>* p &lt; 0.05, ** p &lt; 0.01, *** p &lt; 0.001).</w:t>
      </w:r>
      <w:bookmarkEnd w:id="97"/>
    </w:p>
    <w:p w14:paraId="2BC35295" w14:textId="77777777" w:rsidR="007B7F83" w:rsidRPr="00DD0546" w:rsidRDefault="007B7F83" w:rsidP="00FD191A">
      <w:pPr>
        <w:pStyle w:val="Heading4"/>
        <w:rPr>
          <w:bCs/>
        </w:rPr>
      </w:pPr>
      <w:r w:rsidRPr="00DD0546">
        <w:rPr>
          <w:bCs/>
        </w:rPr>
        <w:lastRenderedPageBreak/>
        <w:t>Spout-leaving behaviour</w:t>
      </w:r>
    </w:p>
    <w:p w14:paraId="5EF48F1A" w14:textId="5A3429D8" w:rsidR="000F4396" w:rsidRPr="00E40072" w:rsidRDefault="00DA2CB2" w:rsidP="007B7F83">
      <w:pPr>
        <w:rPr>
          <w:rFonts w:cs="Arial"/>
          <w:szCs w:val="24"/>
          <w:lang w:val="en-US"/>
        </w:rPr>
      </w:pPr>
      <w:r>
        <w:t>Following the establishment of the gerbil</w:t>
      </w:r>
      <w:r w:rsidR="00B519EC">
        <w:t xml:space="preserve">’s </w:t>
      </w:r>
      <w:r>
        <w:t>capacity to perform the probabilistic foraging task, with discernible differences between various spout qualities</w:t>
      </w:r>
      <w:r w:rsidR="00A32F6C">
        <w:t xml:space="preserve"> (Fig.4</w:t>
      </w:r>
      <w:r w:rsidR="004F2A2B">
        <w:t>E, F</w:t>
      </w:r>
      <w:r w:rsidR="00D2777B">
        <w:t>,</w:t>
      </w:r>
      <w:r w:rsidR="004F2A2B">
        <w:t xml:space="preserve"> </w:t>
      </w:r>
      <w:r w:rsidR="00D2777B">
        <w:t>G</w:t>
      </w:r>
      <w:r w:rsidR="00A32F6C">
        <w:t>)</w:t>
      </w:r>
      <w:r>
        <w:t xml:space="preserve">, our focus shifted to a crucial aspect of their decision-making behaviour during the exploration-exploitation dilemma: </w:t>
      </w:r>
      <w:r w:rsidR="00717342" w:rsidRPr="00E40072">
        <w:rPr>
          <w:rFonts w:cs="Arial"/>
          <w:szCs w:val="24"/>
        </w:rPr>
        <w:t>when is the right time to leave the current spout and explore the other option?</w:t>
      </w:r>
      <w:r w:rsidR="001B5BEA">
        <w:t xml:space="preserve"> </w:t>
      </w:r>
      <w:r w:rsidR="003A3D3B" w:rsidRPr="000F4396">
        <w:rPr>
          <w:rFonts w:cs="Arial"/>
          <w:szCs w:val="24"/>
          <w:lang w:val="en-US"/>
        </w:rPr>
        <w:t>This is significant as each trial, composed of a series of nose pokes at a specific spout, begins with the animal exploiting the current spout for rewards.</w:t>
      </w:r>
      <w:r w:rsidR="0011415C" w:rsidRPr="0011415C">
        <w:t xml:space="preserve"> </w:t>
      </w:r>
      <w:r w:rsidR="0011415C">
        <w:t xml:space="preserve">The trial then progresses to a critical juncture, where the gerbil must decide when to leave the </w:t>
      </w:r>
      <w:r w:rsidR="00DD6FC3">
        <w:t>current</w:t>
      </w:r>
      <w:r w:rsidR="0011415C">
        <w:t xml:space="preserve"> spout and explore an alternative</w:t>
      </w:r>
      <w:r w:rsidR="004E67A1">
        <w:t xml:space="preserve"> </w:t>
      </w:r>
      <w:r w:rsidR="00C9478C">
        <w:t>—</w:t>
      </w:r>
      <w:r w:rsidR="0011415C">
        <w:t xml:space="preserve"> a decision driven by the decreasing frequency of rewards in the current spout (Fig.4A).</w:t>
      </w:r>
    </w:p>
    <w:p w14:paraId="6B22B291" w14:textId="4EB709BB" w:rsidR="007B7F83" w:rsidRPr="00E40072" w:rsidRDefault="007B7F83" w:rsidP="007B7F83">
      <w:pPr>
        <w:rPr>
          <w:rFonts w:cs="Arial"/>
          <w:szCs w:val="24"/>
          <w:lang w:val="en-US"/>
        </w:rPr>
      </w:pPr>
      <w:r w:rsidRPr="00E40072">
        <w:rPr>
          <w:rFonts w:cs="Arial"/>
          <w:szCs w:val="24"/>
          <w:lang w:val="en-US"/>
        </w:rPr>
        <w:t>Drawing from our previous collaborative study (</w:t>
      </w:r>
      <w:proofErr w:type="spellStart"/>
      <w:r w:rsidR="00450D69" w:rsidRPr="00E40072">
        <w:rPr>
          <w:rFonts w:cs="Arial"/>
          <w:szCs w:val="24"/>
          <w:lang w:val="en-US"/>
        </w:rPr>
        <w:t>Güldener</w:t>
      </w:r>
      <w:proofErr w:type="spellEnd"/>
      <w:r w:rsidR="00450D69" w:rsidRPr="00E40072">
        <w:rPr>
          <w:rFonts w:cs="Arial"/>
          <w:szCs w:val="24"/>
          <w:lang w:val="en-US"/>
        </w:rPr>
        <w:t xml:space="preserve"> et al.,2024</w:t>
      </w:r>
      <w:ins w:id="98" w:author="Max Happel MSB Berlin" w:date="2024-01-30T17:50:00Z">
        <w:r w:rsidR="00FA5024">
          <w:rPr>
            <w:rFonts w:cs="Arial"/>
            <w:szCs w:val="24"/>
            <w:lang w:val="en-US"/>
          </w:rPr>
          <w:t>;</w:t>
        </w:r>
      </w:ins>
      <w:r w:rsidR="00324DF4" w:rsidRPr="00E40072">
        <w:rPr>
          <w:rFonts w:cs="Arial"/>
          <w:szCs w:val="24"/>
          <w:lang w:val="en-US"/>
        </w:rPr>
        <w:t xml:space="preserve"> </w:t>
      </w:r>
      <w:del w:id="99" w:author="Max Happel MSB Berlin" w:date="2024-01-30T17:50:00Z">
        <w:r w:rsidR="00324DF4" w:rsidRPr="00E40072" w:rsidDel="00FA5024">
          <w:rPr>
            <w:rFonts w:cs="Arial"/>
            <w:szCs w:val="24"/>
            <w:lang w:val="en-US"/>
          </w:rPr>
          <w:delText>(</w:delText>
        </w:r>
      </w:del>
      <w:r w:rsidR="00324DF4" w:rsidRPr="00FA5024">
        <w:rPr>
          <w:rFonts w:cs="Arial"/>
          <w:i/>
          <w:szCs w:val="24"/>
          <w:lang w:val="en-US"/>
          <w:rPrChange w:id="100" w:author="Max Happel MSB Berlin" w:date="2024-01-30T17:50:00Z">
            <w:rPr>
              <w:rFonts w:cs="Arial"/>
              <w:szCs w:val="24"/>
              <w:lang w:val="en-US"/>
            </w:rPr>
          </w:rPrChange>
        </w:rPr>
        <w:t xml:space="preserve">in </w:t>
      </w:r>
      <w:del w:id="101" w:author="Max Happel MSB Berlin" w:date="2024-01-30T17:50:00Z">
        <w:r w:rsidR="00324DF4" w:rsidRPr="00FA5024" w:rsidDel="00FA5024">
          <w:rPr>
            <w:rFonts w:cs="Arial"/>
            <w:i/>
            <w:szCs w:val="24"/>
            <w:lang w:val="en-US"/>
            <w:rPrChange w:id="102" w:author="Max Happel MSB Berlin" w:date="2024-01-30T17:50:00Z">
              <w:rPr>
                <w:rFonts w:cs="Arial"/>
                <w:szCs w:val="24"/>
                <w:lang w:val="en-US"/>
              </w:rPr>
            </w:rPrChange>
          </w:rPr>
          <w:delText>prep</w:delText>
        </w:r>
      </w:del>
      <w:ins w:id="103" w:author="Max Happel MSB Berlin" w:date="2024-01-30T17:50:00Z">
        <w:r w:rsidR="00FA5024" w:rsidRPr="00FA5024">
          <w:rPr>
            <w:rFonts w:cs="Arial"/>
            <w:i/>
            <w:szCs w:val="24"/>
            <w:lang w:val="en-US"/>
            <w:rPrChange w:id="104" w:author="Max Happel MSB Berlin" w:date="2024-01-30T17:50:00Z">
              <w:rPr>
                <w:rFonts w:cs="Arial"/>
                <w:szCs w:val="24"/>
                <w:lang w:val="en-US"/>
              </w:rPr>
            </w:rPrChange>
          </w:rPr>
          <w:t>revision</w:t>
        </w:r>
      </w:ins>
      <w:del w:id="105" w:author="Max Happel MSB Berlin" w:date="2024-01-30T17:50:00Z">
        <w:r w:rsidR="00324DF4" w:rsidRPr="00FA5024" w:rsidDel="00FA5024">
          <w:rPr>
            <w:rFonts w:cs="Arial"/>
            <w:i/>
            <w:szCs w:val="24"/>
            <w:lang w:val="en-US"/>
            <w:rPrChange w:id="106" w:author="Max Happel MSB Berlin" w:date="2024-01-30T17:50:00Z">
              <w:rPr>
                <w:rFonts w:cs="Arial"/>
                <w:szCs w:val="24"/>
                <w:lang w:val="en-US"/>
              </w:rPr>
            </w:rPrChange>
          </w:rPr>
          <w:delText>)</w:delText>
        </w:r>
      </w:del>
      <w:r w:rsidRPr="00E40072">
        <w:rPr>
          <w:rFonts w:cs="Arial"/>
          <w:szCs w:val="24"/>
          <w:lang w:val="en-US"/>
        </w:rPr>
        <w:t xml:space="preserve">), </w:t>
      </w:r>
      <w:del w:id="107" w:author="Max Happel MSB Berlin" w:date="2024-01-30T17:50:00Z">
        <w:r w:rsidRPr="00E40072" w:rsidDel="00162F23">
          <w:rPr>
            <w:rFonts w:cs="Arial"/>
            <w:szCs w:val="24"/>
            <w:lang w:val="en-US"/>
          </w:rPr>
          <w:delText>G</w:delText>
        </w:r>
      </w:del>
      <w:ins w:id="108" w:author="Max Happel MSB Berlin" w:date="2024-01-30T17:50:00Z">
        <w:r w:rsidR="00162F23">
          <w:rPr>
            <w:rFonts w:cs="Arial"/>
            <w:szCs w:val="24"/>
            <w:lang w:val="en-US"/>
          </w:rPr>
          <w:t>g</w:t>
        </w:r>
      </w:ins>
      <w:r w:rsidRPr="00E40072">
        <w:rPr>
          <w:rFonts w:cs="Arial"/>
          <w:szCs w:val="24"/>
          <w:lang w:val="en-US"/>
        </w:rPr>
        <w:t xml:space="preserve">erbils were found to adopt the Giving Up Time (GUT) rule—a forager tolerates a certain period without a reward following the last successful forage. Exceeding this threshold prompts the switch to another spout, with each reward resetting the GUT. The GUT rule does not rely on prior knowledge of spout quality; rather, it is a response to the temporal gap between rewards. In our investigation, the </w:t>
      </w:r>
      <w:del w:id="109" w:author="Max Happel MSB Berlin" w:date="2024-01-30T17:51:00Z">
        <w:r w:rsidRPr="00E40072" w:rsidDel="00D92872">
          <w:rPr>
            <w:rFonts w:cs="Arial"/>
            <w:szCs w:val="24"/>
            <w:lang w:val="en-US"/>
          </w:rPr>
          <w:delText>Giving Up Time (</w:delText>
        </w:r>
      </w:del>
      <w:r w:rsidRPr="00E40072">
        <w:rPr>
          <w:rFonts w:cs="Arial"/>
          <w:szCs w:val="24"/>
          <w:lang w:val="en-US"/>
        </w:rPr>
        <w:t>GUT</w:t>
      </w:r>
      <w:del w:id="110" w:author="Max Happel MSB Berlin" w:date="2024-01-30T17:51:00Z">
        <w:r w:rsidRPr="00E40072" w:rsidDel="00D92872">
          <w:rPr>
            <w:rFonts w:cs="Arial"/>
            <w:szCs w:val="24"/>
            <w:lang w:val="en-US"/>
          </w:rPr>
          <w:delText>)</w:delText>
        </w:r>
      </w:del>
      <w:r w:rsidRPr="00E40072">
        <w:rPr>
          <w:rFonts w:cs="Arial"/>
          <w:szCs w:val="24"/>
          <w:lang w:val="en-US"/>
        </w:rPr>
        <w:t xml:space="preserve"> is operationalized as the duration from the last rewarded nose poke to the final poke </w:t>
      </w:r>
      <w:r w:rsidR="00733C8B" w:rsidRPr="00E40072">
        <w:rPr>
          <w:rFonts w:cs="Arial"/>
          <w:szCs w:val="24"/>
          <w:lang w:val="en-US"/>
        </w:rPr>
        <w:t>in each</w:t>
      </w:r>
      <w:r w:rsidRPr="00E40072">
        <w:rPr>
          <w:rFonts w:cs="Arial"/>
          <w:szCs w:val="24"/>
          <w:lang w:val="en-US"/>
        </w:rPr>
        <w:t xml:space="preserve"> trial. Initially, hunger serves as the primary motivator for task engagement. However, as the gerbils become satiated, their motivation could diminish, potentially leading to an increase in non-task-related activities like grooming, which could affect GUT measurements. To address this issue and obtain a purer assessment of the decision-making behavior, we analyzed the number of consecutive unrewarded pokes made before a gerbil abandons the current spout. This metric serves as a robust alternative to GUT, mitigating the impact of satiation and ensuring a focus on the gerbil’s spout-leaving </w:t>
      </w:r>
      <w:r w:rsidR="00C50D5E" w:rsidRPr="00E40072">
        <w:rPr>
          <w:rFonts w:cs="Arial"/>
          <w:szCs w:val="24"/>
          <w:lang w:val="en-US"/>
        </w:rPr>
        <w:t>strategy.</w:t>
      </w:r>
    </w:p>
    <w:p w14:paraId="2D29682D" w14:textId="02B1EDD9" w:rsidR="007B7F83" w:rsidRPr="00E40072" w:rsidRDefault="007B7F83" w:rsidP="007B7F83">
      <w:pPr>
        <w:rPr>
          <w:rFonts w:cs="Arial"/>
          <w:szCs w:val="24"/>
          <w:lang w:val="en-US"/>
        </w:rPr>
      </w:pPr>
      <w:r w:rsidRPr="00E40072">
        <w:rPr>
          <w:rFonts w:cs="Arial"/>
          <w:szCs w:val="24"/>
          <w:lang w:val="en-US"/>
        </w:rPr>
        <w:t xml:space="preserve">Figure </w:t>
      </w:r>
      <w:r w:rsidR="00D904F9" w:rsidRPr="00E40072">
        <w:rPr>
          <w:rFonts w:cs="Arial"/>
          <w:szCs w:val="24"/>
          <w:lang w:val="en-US"/>
        </w:rPr>
        <w:t>5</w:t>
      </w:r>
      <w:r w:rsidRPr="00E40072">
        <w:rPr>
          <w:rFonts w:cs="Arial"/>
          <w:szCs w:val="24"/>
          <w:lang w:val="en-US"/>
        </w:rPr>
        <w:t xml:space="preserve">B illustrates that despite different </w:t>
      </w:r>
      <w:r w:rsidR="006D4EC9">
        <w:rPr>
          <w:rFonts w:cs="Arial"/>
          <w:szCs w:val="24"/>
          <w:lang w:val="en-US"/>
        </w:rPr>
        <w:t>s</w:t>
      </w:r>
      <w:r w:rsidR="00923407">
        <w:rPr>
          <w:rFonts w:cs="Arial"/>
          <w:szCs w:val="24"/>
          <w:lang w:val="en-US"/>
        </w:rPr>
        <w:t>pout qualities</w:t>
      </w:r>
      <w:r w:rsidRPr="00E40072">
        <w:rPr>
          <w:rFonts w:cs="Arial"/>
          <w:szCs w:val="24"/>
          <w:lang w:val="en-US"/>
        </w:rPr>
        <w:t xml:space="preserve">, the gerbils maintained a consistent number of consecutive unrewarded pokes before leaving a spout. </w:t>
      </w:r>
      <w:r w:rsidRPr="00E40072">
        <w:rPr>
          <w:rFonts w:cs="Arial"/>
          <w:szCs w:val="24"/>
        </w:rPr>
        <w:t xml:space="preserve">In other words, it shows that the animals irrespective of the starting reward probability and the total number of rewards received in a trial maintain a consistent number of consecutive unrewarded pokes before leaving a particular spout. </w:t>
      </w:r>
      <w:r w:rsidRPr="00E40072">
        <w:rPr>
          <w:rFonts w:cs="Arial"/>
          <w:szCs w:val="24"/>
          <w:lang w:val="en-US"/>
        </w:rPr>
        <w:t xml:space="preserve">This behavioral consistency suggests adherence to the GUT rule or a similar heuristic, which is likely shaped by their accumulated experience within the task </w:t>
      </w:r>
      <w:r w:rsidR="00C50D5E" w:rsidRPr="00E40072">
        <w:rPr>
          <w:rFonts w:cs="Arial"/>
          <w:szCs w:val="24"/>
          <w:lang w:val="en-US"/>
        </w:rPr>
        <w:t>environment.</w:t>
      </w:r>
    </w:p>
    <w:p w14:paraId="288E57CC" w14:textId="77777777" w:rsidR="007B7F83" w:rsidRPr="00E40072" w:rsidRDefault="007B7F83" w:rsidP="007B7F83">
      <w:pPr>
        <w:keepNext/>
        <w:jc w:val="center"/>
        <w:rPr>
          <w:rFonts w:cs="Arial"/>
          <w:szCs w:val="24"/>
        </w:rPr>
      </w:pPr>
      <w:r w:rsidRPr="00E40072">
        <w:rPr>
          <w:rFonts w:cs="Arial"/>
          <w:noProof/>
          <w:szCs w:val="24"/>
        </w:rPr>
        <w:lastRenderedPageBreak/>
        <w:drawing>
          <wp:inline distT="0" distB="0" distL="0" distR="0" wp14:anchorId="2E39C511" wp14:editId="7949F391">
            <wp:extent cx="5760720" cy="2255520"/>
            <wp:effectExtent l="0" t="0" r="5080" b="5080"/>
            <wp:docPr id="29009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0261" name=""/>
                    <pic:cNvPicPr/>
                  </pic:nvPicPr>
                  <pic:blipFill>
                    <a:blip r:embed="rId16"/>
                    <a:stretch>
                      <a:fillRect/>
                    </a:stretch>
                  </pic:blipFill>
                  <pic:spPr>
                    <a:xfrm>
                      <a:off x="0" y="0"/>
                      <a:ext cx="5760720" cy="2255520"/>
                    </a:xfrm>
                    <a:prstGeom prst="rect">
                      <a:avLst/>
                    </a:prstGeom>
                  </pic:spPr>
                </pic:pic>
              </a:graphicData>
            </a:graphic>
          </wp:inline>
        </w:drawing>
      </w:r>
    </w:p>
    <w:p w14:paraId="77CAF197" w14:textId="7E52AF73" w:rsidR="007B7F83" w:rsidRPr="00E40072" w:rsidRDefault="007B7F83" w:rsidP="007B7F83">
      <w:pPr>
        <w:pStyle w:val="Caption"/>
        <w:rPr>
          <w:rFonts w:cs="Arial"/>
          <w:i w:val="0"/>
          <w:color w:val="auto"/>
          <w:sz w:val="20"/>
          <w:szCs w:val="20"/>
        </w:rPr>
      </w:pPr>
      <w:bookmarkStart w:id="111" w:name="_Toc157095405"/>
      <w:r w:rsidRPr="00444A7F">
        <w:rPr>
          <w:rFonts w:cs="Arial"/>
          <w:b/>
          <w:bCs/>
          <w:i w:val="0"/>
          <w:color w:val="auto"/>
          <w:sz w:val="20"/>
          <w:szCs w:val="20"/>
        </w:rPr>
        <w:t xml:space="preserve">Figure </w:t>
      </w:r>
      <w:r w:rsidRPr="00444A7F">
        <w:rPr>
          <w:rFonts w:cs="Arial"/>
          <w:b/>
          <w:bCs/>
          <w:i w:val="0"/>
          <w:color w:val="auto"/>
          <w:sz w:val="20"/>
          <w:szCs w:val="20"/>
        </w:rPr>
        <w:fldChar w:fldCharType="begin"/>
      </w:r>
      <w:r w:rsidRPr="00444A7F">
        <w:rPr>
          <w:rFonts w:cs="Arial"/>
          <w:b/>
          <w:bCs/>
          <w:i w:val="0"/>
          <w:color w:val="auto"/>
          <w:sz w:val="20"/>
          <w:szCs w:val="20"/>
        </w:rPr>
        <w:instrText xml:space="preserve"> SEQ Figure \* ARABIC </w:instrText>
      </w:r>
      <w:r w:rsidRPr="00444A7F">
        <w:rPr>
          <w:rFonts w:cs="Arial"/>
          <w:b/>
          <w:bCs/>
          <w:i w:val="0"/>
          <w:color w:val="auto"/>
          <w:sz w:val="20"/>
          <w:szCs w:val="20"/>
        </w:rPr>
        <w:fldChar w:fldCharType="separate"/>
      </w:r>
      <w:r w:rsidR="00D904F9" w:rsidRPr="00444A7F">
        <w:rPr>
          <w:rFonts w:cs="Arial"/>
          <w:b/>
          <w:bCs/>
          <w:i w:val="0"/>
          <w:noProof/>
          <w:color w:val="auto"/>
          <w:sz w:val="20"/>
          <w:szCs w:val="20"/>
        </w:rPr>
        <w:t>5</w:t>
      </w:r>
      <w:r w:rsidRPr="00444A7F">
        <w:rPr>
          <w:rFonts w:cs="Arial"/>
          <w:b/>
          <w:bCs/>
          <w:i w:val="0"/>
          <w:color w:val="auto"/>
          <w:sz w:val="20"/>
          <w:szCs w:val="20"/>
        </w:rPr>
        <w:fldChar w:fldCharType="end"/>
      </w:r>
      <w:r w:rsidRPr="00444A7F">
        <w:rPr>
          <w:rFonts w:cs="Arial"/>
          <w:b/>
          <w:bCs/>
          <w:i w:val="0"/>
          <w:color w:val="auto"/>
          <w:sz w:val="20"/>
          <w:szCs w:val="20"/>
        </w:rPr>
        <w:t>:</w:t>
      </w:r>
      <w:r w:rsidRPr="00E40072">
        <w:rPr>
          <w:rFonts w:cs="Arial"/>
          <w:i w:val="0"/>
          <w:color w:val="auto"/>
          <w:sz w:val="20"/>
          <w:szCs w:val="20"/>
        </w:rPr>
        <w:t xml:space="preserve"> </w:t>
      </w:r>
      <w:r w:rsidRPr="006A27F8">
        <w:rPr>
          <w:rFonts w:cs="Arial"/>
          <w:b/>
          <w:bCs/>
          <w:i w:val="0"/>
          <w:color w:val="auto"/>
          <w:sz w:val="20"/>
          <w:szCs w:val="20"/>
        </w:rPr>
        <w:t xml:space="preserve">Behavioural </w:t>
      </w:r>
      <w:r w:rsidR="006A27F8">
        <w:rPr>
          <w:rFonts w:cs="Arial"/>
          <w:b/>
          <w:bCs/>
          <w:i w:val="0"/>
          <w:color w:val="auto"/>
          <w:sz w:val="20"/>
          <w:szCs w:val="20"/>
        </w:rPr>
        <w:t>p</w:t>
      </w:r>
      <w:r w:rsidRPr="006A27F8">
        <w:rPr>
          <w:rFonts w:cs="Arial"/>
          <w:b/>
          <w:bCs/>
          <w:i w:val="0"/>
          <w:color w:val="auto"/>
          <w:sz w:val="20"/>
          <w:szCs w:val="20"/>
        </w:rPr>
        <w:t xml:space="preserve">atterns in </w:t>
      </w:r>
      <w:r w:rsidR="006A27F8">
        <w:rPr>
          <w:rFonts w:cs="Arial"/>
          <w:b/>
          <w:bCs/>
          <w:i w:val="0"/>
          <w:color w:val="auto"/>
          <w:sz w:val="20"/>
          <w:szCs w:val="20"/>
        </w:rPr>
        <w:t>s</w:t>
      </w:r>
      <w:r w:rsidRPr="006A27F8">
        <w:rPr>
          <w:rFonts w:cs="Arial"/>
          <w:b/>
          <w:bCs/>
          <w:i w:val="0"/>
          <w:color w:val="auto"/>
          <w:sz w:val="20"/>
          <w:szCs w:val="20"/>
        </w:rPr>
        <w:t>pout-</w:t>
      </w:r>
      <w:r w:rsidR="006A27F8">
        <w:rPr>
          <w:rFonts w:cs="Arial"/>
          <w:b/>
          <w:bCs/>
          <w:i w:val="0"/>
          <w:color w:val="auto"/>
          <w:sz w:val="20"/>
          <w:szCs w:val="20"/>
        </w:rPr>
        <w:t>s</w:t>
      </w:r>
      <w:r w:rsidRPr="006A27F8">
        <w:rPr>
          <w:rFonts w:cs="Arial"/>
          <w:b/>
          <w:bCs/>
          <w:i w:val="0"/>
          <w:color w:val="auto"/>
          <w:sz w:val="20"/>
          <w:szCs w:val="20"/>
        </w:rPr>
        <w:t xml:space="preserve">witching </w:t>
      </w:r>
      <w:r w:rsidR="006A27F8">
        <w:rPr>
          <w:rFonts w:cs="Arial"/>
          <w:b/>
          <w:bCs/>
          <w:i w:val="0"/>
          <w:color w:val="auto"/>
          <w:sz w:val="20"/>
          <w:szCs w:val="20"/>
        </w:rPr>
        <w:t>d</w:t>
      </w:r>
      <w:r w:rsidRPr="006A27F8">
        <w:rPr>
          <w:rFonts w:cs="Arial"/>
          <w:b/>
          <w:bCs/>
          <w:i w:val="0"/>
          <w:color w:val="auto"/>
          <w:sz w:val="20"/>
          <w:szCs w:val="20"/>
        </w:rPr>
        <w:t>ecision-</w:t>
      </w:r>
      <w:r w:rsidR="006A27F8">
        <w:rPr>
          <w:rFonts w:cs="Arial"/>
          <w:b/>
          <w:bCs/>
          <w:i w:val="0"/>
          <w:color w:val="auto"/>
          <w:sz w:val="20"/>
          <w:szCs w:val="20"/>
        </w:rPr>
        <w:t>m</w:t>
      </w:r>
      <w:r w:rsidRPr="006A27F8">
        <w:rPr>
          <w:rFonts w:cs="Arial"/>
          <w:b/>
          <w:bCs/>
          <w:i w:val="0"/>
          <w:color w:val="auto"/>
          <w:sz w:val="20"/>
          <w:szCs w:val="20"/>
        </w:rPr>
        <w:t>aking.</w:t>
      </w:r>
      <w:r w:rsidRPr="00E40072">
        <w:rPr>
          <w:rFonts w:cs="Arial"/>
          <w:i w:val="0"/>
          <w:color w:val="auto"/>
          <w:sz w:val="20"/>
          <w:szCs w:val="20"/>
        </w:rPr>
        <w:t xml:space="preserve"> </w:t>
      </w:r>
      <w:r w:rsidRPr="006A27F8">
        <w:rPr>
          <w:rFonts w:cs="Arial"/>
          <w:b/>
          <w:bCs/>
          <w:i w:val="0"/>
          <w:color w:val="auto"/>
          <w:sz w:val="20"/>
          <w:szCs w:val="20"/>
        </w:rPr>
        <w:t>A)</w:t>
      </w:r>
      <w:r w:rsidRPr="00E40072">
        <w:rPr>
          <w:rFonts w:cs="Arial"/>
          <w:i w:val="0"/>
          <w:color w:val="auto"/>
          <w:sz w:val="20"/>
          <w:szCs w:val="20"/>
        </w:rPr>
        <w:t xml:space="preserve"> The distribution of trials relative to the number of rewarded pokes, delineated by different initial reward probabilities (A1 = 1, A2 = 0.75, A3 = 0.5, and overall). </w:t>
      </w:r>
      <w:r w:rsidRPr="006A27F8">
        <w:rPr>
          <w:rFonts w:cs="Arial"/>
          <w:b/>
          <w:bCs/>
          <w:i w:val="0"/>
          <w:color w:val="auto"/>
          <w:sz w:val="20"/>
          <w:szCs w:val="20"/>
        </w:rPr>
        <w:t>B)</w:t>
      </w:r>
      <w:r w:rsidRPr="00E40072">
        <w:rPr>
          <w:rFonts w:cs="Arial"/>
          <w:i w:val="0"/>
          <w:color w:val="auto"/>
          <w:sz w:val="20"/>
          <w:szCs w:val="20"/>
        </w:rPr>
        <w:t xml:space="preserve"> The consistency of </w:t>
      </w:r>
      <w:del w:id="112" w:author="Max Happel MSB Berlin" w:date="2024-01-30T17:52:00Z">
        <w:r w:rsidRPr="00E40072" w:rsidDel="00374B69">
          <w:rPr>
            <w:rFonts w:cs="Arial"/>
            <w:i w:val="0"/>
            <w:color w:val="auto"/>
            <w:sz w:val="20"/>
            <w:szCs w:val="20"/>
          </w:rPr>
          <w:delText>G</w:delText>
        </w:r>
      </w:del>
      <w:ins w:id="113" w:author="Max Happel MSB Berlin" w:date="2024-01-30T17:52:00Z">
        <w:r w:rsidR="00374B69">
          <w:rPr>
            <w:rFonts w:cs="Arial"/>
            <w:i w:val="0"/>
            <w:color w:val="auto"/>
            <w:sz w:val="20"/>
            <w:szCs w:val="20"/>
          </w:rPr>
          <w:t>g</w:t>
        </w:r>
      </w:ins>
      <w:r w:rsidRPr="00E40072">
        <w:rPr>
          <w:rFonts w:cs="Arial"/>
          <w:i w:val="0"/>
          <w:color w:val="auto"/>
          <w:sz w:val="20"/>
          <w:szCs w:val="20"/>
        </w:rPr>
        <w:t>erbil’s spout-leaving behavior as shown by the fraction of trials against the number of consecutive unrewarded pokes prior to switching, irrespective of the initial reward probability.</w:t>
      </w:r>
      <w:bookmarkEnd w:id="111"/>
    </w:p>
    <w:p w14:paraId="3FA32ECF" w14:textId="77777777" w:rsidR="007B7F83" w:rsidRPr="00985BDB" w:rsidRDefault="007B7F83" w:rsidP="00985BDB">
      <w:pPr>
        <w:pStyle w:val="Heading2"/>
      </w:pPr>
      <w:bookmarkStart w:id="114" w:name="_Toc157095631"/>
      <w:bookmarkStart w:id="115" w:name="_Toc157095943"/>
      <w:r w:rsidRPr="00985BDB">
        <w:t>Distinct spatiotemporal activity patterns in the frontal field A</w:t>
      </w:r>
      <w:bookmarkEnd w:id="114"/>
      <w:bookmarkEnd w:id="115"/>
    </w:p>
    <w:p w14:paraId="724785E6" w14:textId="41E3B3A4" w:rsidR="007B7F83" w:rsidRPr="00E40072" w:rsidRDefault="002128CD" w:rsidP="007B7F83">
      <w:pPr>
        <w:rPr>
          <w:rFonts w:cs="Arial"/>
          <w:szCs w:val="24"/>
        </w:rPr>
      </w:pPr>
      <w:r>
        <w:rPr>
          <w:rFonts w:eastAsia="Times New Roman" w:cs="Arial"/>
          <w:szCs w:val="24"/>
          <w:lang w:val="en-US"/>
        </w:rPr>
        <w:t xml:space="preserve">Four specific time points in a trial </w:t>
      </w:r>
      <w:r w:rsidR="00517589">
        <w:rPr>
          <w:rFonts w:eastAsia="Times New Roman" w:cs="Arial"/>
          <w:szCs w:val="24"/>
          <w:lang w:val="en-US"/>
        </w:rPr>
        <w:t>were selected t</w:t>
      </w:r>
      <w:r w:rsidR="007B7F83" w:rsidRPr="00E40072">
        <w:rPr>
          <w:rFonts w:eastAsia="Times New Roman" w:cs="Arial"/>
          <w:szCs w:val="24"/>
          <w:lang w:val="en-US"/>
        </w:rPr>
        <w:t>o determine whether the FrA encodes distinct activity patterns reflective of the animal’s behavior</w:t>
      </w:r>
      <w:r w:rsidR="00BF610C">
        <w:rPr>
          <w:rFonts w:eastAsia="Times New Roman" w:cs="Arial"/>
          <w:szCs w:val="24"/>
          <w:lang w:val="en-US"/>
        </w:rPr>
        <w:t>.</w:t>
      </w:r>
      <w:r w:rsidR="007B7F83" w:rsidRPr="00E40072">
        <w:rPr>
          <w:rFonts w:eastAsia="Times New Roman" w:cs="Arial"/>
          <w:szCs w:val="24"/>
          <w:lang w:val="en-US"/>
        </w:rPr>
        <w:t xml:space="preserve"> These time points correspond to unique and critical stages during the foraging session: the first poke (rewarded and unrewarded), the last rewarded poke, and the last poke (Fig.</w:t>
      </w:r>
      <w:r w:rsidR="002234D6" w:rsidRPr="00E40072">
        <w:rPr>
          <w:rFonts w:eastAsia="Times New Roman" w:cs="Arial"/>
          <w:szCs w:val="24"/>
          <w:lang w:val="en-US"/>
        </w:rPr>
        <w:t>4</w:t>
      </w:r>
      <w:r w:rsidR="007B7F83" w:rsidRPr="00E40072">
        <w:rPr>
          <w:rFonts w:eastAsia="Times New Roman" w:cs="Arial"/>
          <w:szCs w:val="24"/>
          <w:lang w:val="en-US"/>
        </w:rPr>
        <w:t>A). The period from the first poke until the last rewarded poke is considered the exploitation phase, during which the animal, despite experiencing unrewarded pokes, continues to stay on the same side in anticipation of more rewards. The last rewarded poke marks a crucial transition point, indicating the end of the exploitation phase and the beginning of a shift toward exploration. This shift is most clearly represented by the last poke in a trial.</w:t>
      </w:r>
    </w:p>
    <w:p w14:paraId="3CE8CC6E" w14:textId="3DA69E00" w:rsidR="007B7F83" w:rsidRPr="00E40072" w:rsidRDefault="007B7F83" w:rsidP="007B7F83">
      <w:pPr>
        <w:rPr>
          <w:rFonts w:cs="Arial"/>
          <w:szCs w:val="24"/>
        </w:rPr>
      </w:pPr>
      <w:r w:rsidRPr="00E40072">
        <w:rPr>
          <w:rFonts w:eastAsia="Times New Roman" w:cs="Arial"/>
          <w:szCs w:val="24"/>
          <w:lang w:val="en-US"/>
        </w:rPr>
        <w:t xml:space="preserve">The </w:t>
      </w:r>
      <w:del w:id="116" w:author="Max Happel MSB Berlin" w:date="2024-01-30T17:52:00Z">
        <w:r w:rsidRPr="00E40072" w:rsidDel="00374B69">
          <w:rPr>
            <w:rFonts w:eastAsia="Times New Roman" w:cs="Arial"/>
            <w:szCs w:val="24"/>
            <w:lang w:val="en-US"/>
          </w:rPr>
          <w:delText>current source density (</w:delText>
        </w:r>
      </w:del>
      <w:r w:rsidRPr="00E40072">
        <w:rPr>
          <w:rFonts w:eastAsia="Times New Roman" w:cs="Arial"/>
          <w:szCs w:val="24"/>
          <w:lang w:val="en-US"/>
        </w:rPr>
        <w:t>CSD</w:t>
      </w:r>
      <w:del w:id="117" w:author="Max Happel MSB Berlin" w:date="2024-01-30T17:52:00Z">
        <w:r w:rsidRPr="00E40072" w:rsidDel="00374B69">
          <w:rPr>
            <w:rFonts w:eastAsia="Times New Roman" w:cs="Arial"/>
            <w:szCs w:val="24"/>
            <w:lang w:val="en-US"/>
          </w:rPr>
          <w:delText>)</w:delText>
        </w:r>
      </w:del>
      <w:r w:rsidRPr="00E40072">
        <w:rPr>
          <w:rFonts w:eastAsia="Times New Roman" w:cs="Arial"/>
          <w:szCs w:val="24"/>
          <w:lang w:val="en-US"/>
        </w:rPr>
        <w:t xml:space="preserve"> profile corresponding to these time points </w:t>
      </w:r>
      <w:r w:rsidR="000555AB">
        <w:rPr>
          <w:rFonts w:eastAsia="Times New Roman" w:cs="Arial"/>
          <w:szCs w:val="24"/>
          <w:lang w:val="en-US"/>
        </w:rPr>
        <w:t>revealed</w:t>
      </w:r>
      <w:r w:rsidRPr="00E40072">
        <w:rPr>
          <w:rFonts w:eastAsia="Times New Roman" w:cs="Arial"/>
          <w:szCs w:val="24"/>
          <w:lang w:val="en-US"/>
        </w:rPr>
        <w:t xml:space="preserve"> distinct spatiotemporal neural activity within the FrA that may be associated with various features, such as motor activity related to the pokes and subsequent reward information (</w:t>
      </w:r>
      <w:r w:rsidR="000620E3" w:rsidRPr="00E40072">
        <w:rPr>
          <w:rFonts w:eastAsia="Times New Roman" w:cs="Arial"/>
          <w:szCs w:val="24"/>
          <w:lang w:val="en-US"/>
        </w:rPr>
        <w:t>Fig.</w:t>
      </w:r>
      <w:r w:rsidR="002234D6" w:rsidRPr="00E40072">
        <w:rPr>
          <w:rFonts w:eastAsia="Times New Roman" w:cs="Arial"/>
          <w:szCs w:val="24"/>
          <w:lang w:val="en-US"/>
        </w:rPr>
        <w:t>6</w:t>
      </w:r>
      <w:r w:rsidRPr="00E40072">
        <w:rPr>
          <w:rFonts w:eastAsia="Times New Roman" w:cs="Arial"/>
          <w:szCs w:val="24"/>
          <w:lang w:val="en-US"/>
        </w:rPr>
        <w:t>). In anticipation of the decision-making process—whether to shift from the current spout or to continue exploiting it—the CSD signals were calculated for a time window spanning from one second before to two seconds after the end of the poke (</w:t>
      </w:r>
      <w:r w:rsidR="00337FBA" w:rsidRPr="00E40072">
        <w:rPr>
          <w:rFonts w:eastAsia="Times New Roman" w:cs="Arial"/>
          <w:szCs w:val="24"/>
          <w:lang w:val="en-US"/>
        </w:rPr>
        <w:t xml:space="preserve">Fig.6, </w:t>
      </w:r>
      <w:r w:rsidRPr="00E40072">
        <w:rPr>
          <w:rFonts w:eastAsia="Times New Roman" w:cs="Arial"/>
          <w:szCs w:val="24"/>
          <w:lang w:val="en-US"/>
        </w:rPr>
        <w:t>indicated by a black dashed line at t=0). This calculation allows for the comparison of spatiotemporal neural activity across different time points during the decision-making phase.</w:t>
      </w:r>
      <w:r w:rsidRPr="00E40072">
        <w:rPr>
          <w:rFonts w:cs="Arial"/>
          <w:szCs w:val="24"/>
        </w:rPr>
        <w:t xml:space="preserve"> </w:t>
      </w:r>
      <w:r w:rsidRPr="00E40072">
        <w:rPr>
          <w:rFonts w:eastAsia="Times New Roman" w:cs="Arial"/>
          <w:szCs w:val="24"/>
          <w:lang w:val="en-US"/>
        </w:rPr>
        <w:t xml:space="preserve">Moreover, the differential neural activity patterns associated with rewarded and unrewarded pokes provided a basis for distinguishing between </w:t>
      </w:r>
      <w:r w:rsidRPr="00E40072">
        <w:rPr>
          <w:rFonts w:eastAsia="Times New Roman" w:cs="Arial"/>
          <w:szCs w:val="24"/>
          <w:lang w:val="en-US"/>
        </w:rPr>
        <w:lastRenderedPageBreak/>
        <w:t>infragranular layers and superficial layers in the laminar recordings, enabling a precise channel-layer specification.</w:t>
      </w:r>
    </w:p>
    <w:p w14:paraId="49F765D0" w14:textId="77777777" w:rsidR="007B7F83" w:rsidRPr="00E40072" w:rsidRDefault="007B7F83" w:rsidP="007B7F83">
      <w:pPr>
        <w:spacing w:before="100" w:beforeAutospacing="1" w:after="100" w:afterAutospacing="1" w:line="240" w:lineRule="auto"/>
        <w:jc w:val="center"/>
        <w:rPr>
          <w:rFonts w:cs="Arial"/>
          <w:szCs w:val="24"/>
        </w:rPr>
      </w:pPr>
      <w:r w:rsidRPr="00E40072">
        <w:rPr>
          <w:rFonts w:cs="Arial"/>
          <w:noProof/>
          <w:szCs w:val="24"/>
        </w:rPr>
        <w:drawing>
          <wp:inline distT="0" distB="0" distL="0" distR="0" wp14:anchorId="2511EC13" wp14:editId="3B9A6C0B">
            <wp:extent cx="5760720" cy="4165600"/>
            <wp:effectExtent l="0" t="0" r="5080" b="0"/>
            <wp:docPr id="135643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32095" name=""/>
                    <pic:cNvPicPr/>
                  </pic:nvPicPr>
                  <pic:blipFill>
                    <a:blip r:embed="rId17"/>
                    <a:stretch>
                      <a:fillRect/>
                    </a:stretch>
                  </pic:blipFill>
                  <pic:spPr>
                    <a:xfrm>
                      <a:off x="0" y="0"/>
                      <a:ext cx="5760720" cy="4165600"/>
                    </a:xfrm>
                    <a:prstGeom prst="rect">
                      <a:avLst/>
                    </a:prstGeom>
                  </pic:spPr>
                </pic:pic>
              </a:graphicData>
            </a:graphic>
          </wp:inline>
        </w:drawing>
      </w:r>
    </w:p>
    <w:p w14:paraId="3309ABD6" w14:textId="428B2864" w:rsidR="007B7F83" w:rsidRPr="00E40072" w:rsidRDefault="007B7F83" w:rsidP="007B7F83">
      <w:pPr>
        <w:pStyle w:val="Caption"/>
        <w:ind w:left="851" w:hanging="851"/>
        <w:rPr>
          <w:rFonts w:cs="Arial"/>
          <w:i w:val="0"/>
          <w:color w:val="auto"/>
          <w:sz w:val="20"/>
          <w:szCs w:val="20"/>
        </w:rPr>
      </w:pPr>
      <w:bookmarkStart w:id="118" w:name="_Toc157095406"/>
      <w:r w:rsidRPr="00401AD4">
        <w:rPr>
          <w:rFonts w:cs="Arial"/>
          <w:b/>
          <w:bCs/>
          <w:i w:val="0"/>
          <w:color w:val="auto"/>
          <w:sz w:val="20"/>
          <w:szCs w:val="20"/>
        </w:rPr>
        <w:t xml:space="preserve">Figure </w:t>
      </w:r>
      <w:r w:rsidRPr="00401AD4">
        <w:rPr>
          <w:rFonts w:cs="Arial"/>
          <w:b/>
          <w:bCs/>
          <w:i w:val="0"/>
          <w:color w:val="auto"/>
          <w:sz w:val="20"/>
          <w:szCs w:val="20"/>
        </w:rPr>
        <w:fldChar w:fldCharType="begin"/>
      </w:r>
      <w:r w:rsidRPr="00401AD4">
        <w:rPr>
          <w:rFonts w:cs="Arial"/>
          <w:b/>
          <w:bCs/>
          <w:i w:val="0"/>
          <w:color w:val="auto"/>
          <w:sz w:val="20"/>
          <w:szCs w:val="20"/>
        </w:rPr>
        <w:instrText xml:space="preserve"> SEQ Figure \* ARABIC </w:instrText>
      </w:r>
      <w:r w:rsidRPr="00401AD4">
        <w:rPr>
          <w:rFonts w:cs="Arial"/>
          <w:b/>
          <w:bCs/>
          <w:i w:val="0"/>
          <w:color w:val="auto"/>
          <w:sz w:val="20"/>
          <w:szCs w:val="20"/>
        </w:rPr>
        <w:fldChar w:fldCharType="separate"/>
      </w:r>
      <w:r w:rsidR="002F36E2" w:rsidRPr="00401AD4">
        <w:rPr>
          <w:rFonts w:cs="Arial"/>
          <w:b/>
          <w:bCs/>
          <w:i w:val="0"/>
          <w:noProof/>
          <w:color w:val="auto"/>
          <w:sz w:val="20"/>
          <w:szCs w:val="20"/>
        </w:rPr>
        <w:t>6</w:t>
      </w:r>
      <w:r w:rsidRPr="00401AD4">
        <w:rPr>
          <w:rFonts w:cs="Arial"/>
          <w:b/>
          <w:bCs/>
          <w:i w:val="0"/>
          <w:color w:val="auto"/>
          <w:sz w:val="20"/>
          <w:szCs w:val="20"/>
        </w:rPr>
        <w:fldChar w:fldCharType="end"/>
      </w:r>
      <w:r w:rsidRPr="00401AD4">
        <w:rPr>
          <w:rFonts w:cs="Arial"/>
          <w:b/>
          <w:bCs/>
          <w:i w:val="0"/>
          <w:color w:val="auto"/>
          <w:sz w:val="20"/>
          <w:szCs w:val="20"/>
        </w:rPr>
        <w:t>:</w:t>
      </w:r>
      <w:r w:rsidRPr="00E40072">
        <w:rPr>
          <w:rFonts w:cs="Arial"/>
          <w:i w:val="0"/>
          <w:color w:val="auto"/>
          <w:sz w:val="20"/>
          <w:szCs w:val="20"/>
        </w:rPr>
        <w:t xml:space="preserve"> </w:t>
      </w:r>
      <w:r w:rsidRPr="003F68D5">
        <w:rPr>
          <w:rFonts w:cs="Arial"/>
          <w:b/>
          <w:bCs/>
          <w:i w:val="0"/>
          <w:color w:val="auto"/>
          <w:sz w:val="20"/>
          <w:szCs w:val="20"/>
        </w:rPr>
        <w:t>Grand averaged current source density (CSD) profiles (n=5)</w:t>
      </w:r>
      <w:r w:rsidR="003F68D5">
        <w:rPr>
          <w:rFonts w:cs="Arial"/>
          <w:i w:val="0"/>
          <w:color w:val="auto"/>
          <w:sz w:val="20"/>
          <w:szCs w:val="20"/>
        </w:rPr>
        <w:t xml:space="preserve">. </w:t>
      </w:r>
      <w:r w:rsidRPr="00E40072">
        <w:rPr>
          <w:rFonts w:cs="Arial"/>
          <w:i w:val="0"/>
          <w:color w:val="auto"/>
          <w:sz w:val="20"/>
          <w:szCs w:val="20"/>
        </w:rPr>
        <w:t>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w:t>
      </w:r>
      <w:bookmarkEnd w:id="118"/>
      <w:r w:rsidRPr="00E40072">
        <w:rPr>
          <w:rFonts w:cs="Arial"/>
          <w:i w:val="0"/>
          <w:color w:val="auto"/>
          <w:sz w:val="20"/>
          <w:szCs w:val="20"/>
        </w:rPr>
        <w:t xml:space="preserve"> </w:t>
      </w:r>
    </w:p>
    <w:p w14:paraId="15121154" w14:textId="77777777" w:rsidR="007B7F83" w:rsidRPr="00985BDB" w:rsidRDefault="007B7F83" w:rsidP="009C267B">
      <w:pPr>
        <w:pStyle w:val="Heading3"/>
        <w:rPr>
          <w:bCs/>
        </w:rPr>
      </w:pPr>
      <w:bookmarkStart w:id="119" w:name="_Toc157095632"/>
      <w:bookmarkStart w:id="120" w:name="_Toc157095944"/>
      <w:r w:rsidRPr="00985BDB">
        <w:rPr>
          <w:bCs/>
        </w:rPr>
        <w:t>Overall frontal activity patterns in FrA</w:t>
      </w:r>
      <w:bookmarkEnd w:id="119"/>
      <w:bookmarkEnd w:id="120"/>
    </w:p>
    <w:p w14:paraId="712F7C29" w14:textId="236919B5" w:rsidR="007B7F83" w:rsidRPr="00E40072" w:rsidRDefault="007B7F83" w:rsidP="007B7F83">
      <w:pPr>
        <w:rPr>
          <w:rFonts w:cs="Arial"/>
          <w:szCs w:val="24"/>
        </w:rPr>
      </w:pPr>
      <w:r w:rsidRPr="00E40072">
        <w:rPr>
          <w:rFonts w:cs="Arial"/>
          <w:szCs w:val="24"/>
        </w:rPr>
        <w:t xml:space="preserve">To assess the overall frontal cortical activity, the </w:t>
      </w:r>
      <w:r w:rsidR="00EA57DF">
        <w:rPr>
          <w:rFonts w:cs="Arial"/>
          <w:szCs w:val="24"/>
        </w:rPr>
        <w:t xml:space="preserve">CSD </w:t>
      </w:r>
      <w:r w:rsidRPr="00E40072">
        <w:rPr>
          <w:rFonts w:cs="Arial"/>
          <w:szCs w:val="24"/>
        </w:rPr>
        <w:t xml:space="preserve">signals were rectified and averaged across all laminar electrodes, which intentionally obscured the spatial information. The grand averaged </w:t>
      </w:r>
      <w:del w:id="121" w:author="Max Happel MSB Berlin" w:date="2024-01-30T17:53:00Z">
        <w:r w:rsidRPr="00E40072" w:rsidDel="005642B6">
          <w:rPr>
            <w:rFonts w:cs="Arial"/>
            <w:szCs w:val="24"/>
          </w:rPr>
          <w:delText>average rectified signals (</w:delText>
        </w:r>
      </w:del>
      <w:r w:rsidRPr="00E40072">
        <w:rPr>
          <w:rFonts w:cs="Arial"/>
          <w:szCs w:val="24"/>
        </w:rPr>
        <w:t>AVREC</w:t>
      </w:r>
      <w:del w:id="122" w:author="Max Happel MSB Berlin" w:date="2024-01-30T17:53:00Z">
        <w:r w:rsidRPr="00E40072" w:rsidDel="005642B6">
          <w:rPr>
            <w:rFonts w:cs="Arial"/>
            <w:szCs w:val="24"/>
          </w:rPr>
          <w:delText>)</w:delText>
        </w:r>
      </w:del>
      <w:r w:rsidRPr="00E40072">
        <w:rPr>
          <w:rFonts w:cs="Arial"/>
          <w:szCs w:val="24"/>
        </w:rPr>
        <w:t xml:space="preserve"> </w:t>
      </w:r>
      <w:commentRangeStart w:id="123"/>
      <w:ins w:id="124" w:author="Max Happel MSB Berlin" w:date="2024-01-30T17:53:00Z">
        <w:r w:rsidR="005642B6">
          <w:rPr>
            <w:rFonts w:cs="Arial"/>
            <w:szCs w:val="24"/>
          </w:rPr>
          <w:t>(</w:t>
        </w:r>
      </w:ins>
      <w:proofErr w:type="spellStart"/>
      <w:ins w:id="125" w:author="Max Happel MSB Berlin" w:date="2024-01-30T17:55:00Z">
        <w:r w:rsidR="008F4651">
          <w:rPr>
            <w:rFonts w:cs="Arial"/>
            <w:szCs w:val="24"/>
          </w:rPr>
          <w:t>ga</w:t>
        </w:r>
      </w:ins>
      <w:ins w:id="126" w:author="Max Happel MSB Berlin" w:date="2024-01-30T17:53:00Z">
        <w:r w:rsidR="005642B6">
          <w:rPr>
            <w:rFonts w:cs="Arial"/>
            <w:szCs w:val="24"/>
          </w:rPr>
          <w:t>AVREC</w:t>
        </w:r>
        <w:proofErr w:type="spellEnd"/>
        <w:r w:rsidR="005642B6">
          <w:rPr>
            <w:rFonts w:cs="Arial"/>
            <w:szCs w:val="24"/>
          </w:rPr>
          <w:t xml:space="preserve">) </w:t>
        </w:r>
      </w:ins>
      <w:commentRangeEnd w:id="123"/>
      <w:ins w:id="127" w:author="Max Happel MSB Berlin" w:date="2024-01-30T17:54:00Z">
        <w:r w:rsidR="005642B6">
          <w:rPr>
            <w:rStyle w:val="CommentReference"/>
          </w:rPr>
          <w:commentReference w:id="123"/>
        </w:r>
      </w:ins>
      <w:r w:rsidRPr="00E40072">
        <w:rPr>
          <w:rFonts w:cs="Arial"/>
          <w:szCs w:val="24"/>
        </w:rPr>
        <w:t>derived from the CSD profiles exhibit distinct overall activity patterns associated with different pokes, as illustrated in Figure.</w:t>
      </w:r>
      <w:r w:rsidR="00CF443E" w:rsidRPr="00E40072">
        <w:rPr>
          <w:rFonts w:cs="Arial"/>
          <w:szCs w:val="24"/>
        </w:rPr>
        <w:t>7</w:t>
      </w:r>
      <w:r w:rsidRPr="00E40072">
        <w:rPr>
          <w:rFonts w:cs="Arial"/>
          <w:szCs w:val="24"/>
        </w:rPr>
        <w:t xml:space="preserve">. </w:t>
      </w:r>
      <w:r w:rsidR="00535E1A">
        <w:rPr>
          <w:rFonts w:cs="Arial"/>
          <w:szCs w:val="24"/>
        </w:rPr>
        <w:t>A</w:t>
      </w:r>
      <w:r w:rsidRPr="00E40072">
        <w:rPr>
          <w:rFonts w:cs="Arial"/>
          <w:szCs w:val="24"/>
        </w:rPr>
        <w:t>ll pokes—except for the first unrewarded poke—demonstrate a bimodal waveform characterized by an initial peak shortly after the poke's end (0-100 ms) followed by a secondary peak beyond 100 ms.</w:t>
      </w:r>
    </w:p>
    <w:p w14:paraId="45BB1706" w14:textId="69238245" w:rsidR="007B7F83" w:rsidRPr="00E40072" w:rsidRDefault="007B7F83" w:rsidP="007B7F83">
      <w:pPr>
        <w:rPr>
          <w:rFonts w:cs="Arial"/>
          <w:szCs w:val="24"/>
        </w:rPr>
      </w:pPr>
      <w:r w:rsidRPr="00E40072">
        <w:rPr>
          <w:rFonts w:cs="Arial"/>
          <w:szCs w:val="24"/>
        </w:rPr>
        <w:t>In contrast, the first unrewarded poke displays a bimodal pattern with the early peak occurring prior to the poke's end (-100 – 0 ms)</w:t>
      </w:r>
      <w:r w:rsidR="008B73E7">
        <w:rPr>
          <w:rFonts w:cs="Arial"/>
          <w:szCs w:val="24"/>
        </w:rPr>
        <w:t xml:space="preserve"> and the late peak occurring </w:t>
      </w:r>
      <w:r w:rsidR="00867BAB">
        <w:rPr>
          <w:rFonts w:cs="Arial"/>
          <w:szCs w:val="24"/>
        </w:rPr>
        <w:t>around</w:t>
      </w:r>
      <w:r w:rsidR="008B73E7">
        <w:rPr>
          <w:rFonts w:cs="Arial"/>
          <w:szCs w:val="24"/>
        </w:rPr>
        <w:t xml:space="preserve"> </w:t>
      </w:r>
      <w:r w:rsidR="00867BAB">
        <w:rPr>
          <w:rFonts w:cs="Arial"/>
          <w:szCs w:val="24"/>
        </w:rPr>
        <w:t>500</w:t>
      </w:r>
      <w:r w:rsidR="008B73E7">
        <w:rPr>
          <w:rFonts w:cs="Arial"/>
          <w:szCs w:val="24"/>
        </w:rPr>
        <w:t xml:space="preserve"> ms</w:t>
      </w:r>
      <w:r w:rsidRPr="00E40072">
        <w:rPr>
          <w:rFonts w:cs="Arial"/>
          <w:szCs w:val="24"/>
        </w:rPr>
        <w:t xml:space="preserve">. Moreover, the overall activity patterns associated with rewarded pokes (first and </w:t>
      </w:r>
      <w:r w:rsidRPr="00E40072">
        <w:rPr>
          <w:rFonts w:cs="Arial"/>
          <w:szCs w:val="24"/>
        </w:rPr>
        <w:lastRenderedPageBreak/>
        <w:t>last rewarded pokes) exhibit a resemblance to one another, which stands in contrast to the patterns observed in unrewarded pokes (first unrewarded and last poke). Notably, the last poke, marking the transition to exploration, is distinguished by an early peak within the first 100 ms that is greater in amplitude, setting it apart from the other pokes.</w:t>
      </w:r>
    </w:p>
    <w:p w14:paraId="356F0AD6" w14:textId="77777777" w:rsidR="007B7F83" w:rsidRPr="00E40072" w:rsidRDefault="007B7F83" w:rsidP="007B7F83">
      <w:pPr>
        <w:keepNext/>
        <w:jc w:val="center"/>
        <w:rPr>
          <w:rFonts w:cs="Arial"/>
          <w:szCs w:val="24"/>
        </w:rPr>
      </w:pPr>
      <w:r w:rsidRPr="00E40072">
        <w:rPr>
          <w:rFonts w:cs="Arial"/>
          <w:noProof/>
          <w:szCs w:val="24"/>
        </w:rPr>
        <w:drawing>
          <wp:inline distT="0" distB="0" distL="0" distR="0" wp14:anchorId="2E2FC55A" wp14:editId="79B2E1FD">
            <wp:extent cx="5760720" cy="4540885"/>
            <wp:effectExtent l="0" t="0" r="5080" b="5715"/>
            <wp:docPr id="1497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2463" name=""/>
                    <pic:cNvPicPr/>
                  </pic:nvPicPr>
                  <pic:blipFill>
                    <a:blip r:embed="rId18"/>
                    <a:stretch>
                      <a:fillRect/>
                    </a:stretch>
                  </pic:blipFill>
                  <pic:spPr>
                    <a:xfrm>
                      <a:off x="0" y="0"/>
                      <a:ext cx="5760720" cy="4540885"/>
                    </a:xfrm>
                    <a:prstGeom prst="rect">
                      <a:avLst/>
                    </a:prstGeom>
                  </pic:spPr>
                </pic:pic>
              </a:graphicData>
            </a:graphic>
          </wp:inline>
        </w:drawing>
      </w:r>
    </w:p>
    <w:p w14:paraId="7FFF7C6B" w14:textId="29B12F59" w:rsidR="007B7F83" w:rsidRPr="00E40072" w:rsidRDefault="007B7F83" w:rsidP="007B7F83">
      <w:pPr>
        <w:pStyle w:val="Caption"/>
        <w:ind w:left="851" w:hanging="851"/>
        <w:rPr>
          <w:rFonts w:cs="Arial"/>
          <w:i w:val="0"/>
          <w:color w:val="auto"/>
          <w:sz w:val="20"/>
          <w:szCs w:val="20"/>
        </w:rPr>
      </w:pPr>
      <w:bookmarkStart w:id="128" w:name="_Toc157095407"/>
      <w:r w:rsidRPr="000E3040">
        <w:rPr>
          <w:rFonts w:cs="Arial"/>
          <w:b/>
          <w:bCs/>
          <w:i w:val="0"/>
          <w:color w:val="auto"/>
          <w:sz w:val="20"/>
          <w:szCs w:val="20"/>
        </w:rPr>
        <w:t xml:space="preserve">Figure </w:t>
      </w:r>
      <w:r w:rsidRPr="000E3040">
        <w:rPr>
          <w:rFonts w:cs="Arial"/>
          <w:b/>
          <w:bCs/>
          <w:i w:val="0"/>
          <w:color w:val="auto"/>
          <w:sz w:val="20"/>
          <w:szCs w:val="20"/>
        </w:rPr>
        <w:fldChar w:fldCharType="begin"/>
      </w:r>
      <w:r w:rsidRPr="000E3040">
        <w:rPr>
          <w:rFonts w:cs="Arial"/>
          <w:b/>
          <w:bCs/>
          <w:i w:val="0"/>
          <w:color w:val="auto"/>
          <w:sz w:val="20"/>
          <w:szCs w:val="20"/>
        </w:rPr>
        <w:instrText xml:space="preserve"> SEQ Figure \* ARABIC </w:instrText>
      </w:r>
      <w:r w:rsidRPr="000E3040">
        <w:rPr>
          <w:rFonts w:cs="Arial"/>
          <w:b/>
          <w:bCs/>
          <w:i w:val="0"/>
          <w:color w:val="auto"/>
          <w:sz w:val="20"/>
          <w:szCs w:val="20"/>
        </w:rPr>
        <w:fldChar w:fldCharType="separate"/>
      </w:r>
      <w:r w:rsidR="006F466F" w:rsidRPr="000E3040">
        <w:rPr>
          <w:rFonts w:cs="Arial"/>
          <w:b/>
          <w:bCs/>
          <w:i w:val="0"/>
          <w:noProof/>
          <w:color w:val="auto"/>
          <w:sz w:val="20"/>
          <w:szCs w:val="20"/>
        </w:rPr>
        <w:t>7</w:t>
      </w:r>
      <w:r w:rsidRPr="000E3040">
        <w:rPr>
          <w:rFonts w:cs="Arial"/>
          <w:b/>
          <w:bCs/>
          <w:i w:val="0"/>
          <w:color w:val="auto"/>
          <w:sz w:val="20"/>
          <w:szCs w:val="20"/>
        </w:rPr>
        <w:fldChar w:fldCharType="end"/>
      </w:r>
      <w:r w:rsidRPr="00E40072">
        <w:rPr>
          <w:rFonts w:cs="Arial"/>
          <w:i w:val="0"/>
          <w:color w:val="auto"/>
          <w:sz w:val="20"/>
          <w:szCs w:val="20"/>
        </w:rPr>
        <w:t xml:space="preserve">: </w:t>
      </w:r>
      <w:commentRangeStart w:id="129"/>
      <w:r w:rsidRPr="0024225A">
        <w:rPr>
          <w:rFonts w:cs="Arial"/>
          <w:b/>
          <w:bCs/>
          <w:i w:val="0"/>
          <w:color w:val="auto"/>
          <w:sz w:val="20"/>
          <w:szCs w:val="20"/>
        </w:rPr>
        <w:t xml:space="preserve">Grand averaged </w:t>
      </w:r>
      <w:r w:rsidR="005F3E17">
        <w:rPr>
          <w:rFonts w:cs="Arial"/>
          <w:b/>
          <w:bCs/>
          <w:i w:val="0"/>
          <w:color w:val="auto"/>
          <w:sz w:val="20"/>
          <w:szCs w:val="20"/>
        </w:rPr>
        <w:t>average rectified signals (AVREC)</w:t>
      </w:r>
      <w:commentRangeEnd w:id="129"/>
      <w:r w:rsidR="008F4651">
        <w:rPr>
          <w:rStyle w:val="CommentReference"/>
          <w:i w:val="0"/>
          <w:iCs w:val="0"/>
          <w:color w:val="auto"/>
        </w:rPr>
        <w:commentReference w:id="129"/>
      </w:r>
      <w:r w:rsidRPr="0024225A">
        <w:rPr>
          <w:rFonts w:cs="Arial"/>
          <w:b/>
          <w:bCs/>
          <w:i w:val="0"/>
          <w:color w:val="auto"/>
          <w:sz w:val="20"/>
          <w:szCs w:val="20"/>
        </w:rPr>
        <w:t xml:space="preserve"> (n=5)</w:t>
      </w:r>
      <w:r w:rsidR="005F3E17">
        <w:rPr>
          <w:rFonts w:cs="Arial"/>
          <w:b/>
          <w:bCs/>
          <w:i w:val="0"/>
          <w:color w:val="auto"/>
          <w:sz w:val="20"/>
          <w:szCs w:val="20"/>
        </w:rPr>
        <w:t xml:space="preserve">. </w:t>
      </w:r>
      <w:r w:rsidR="005F3E17" w:rsidRPr="005F3E17">
        <w:rPr>
          <w:rFonts w:cs="Arial"/>
          <w:i w:val="0"/>
          <w:color w:val="auto"/>
          <w:sz w:val="20"/>
          <w:szCs w:val="20"/>
        </w:rPr>
        <w:t>AVREC</w:t>
      </w:r>
      <w:r w:rsidRPr="00E40072">
        <w:rPr>
          <w:rFonts w:cs="Arial"/>
          <w:i w:val="0"/>
          <w:color w:val="auto"/>
          <w:sz w:val="20"/>
          <w:szCs w:val="20"/>
        </w:rPr>
        <w:t xml:space="preserve">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bookmarkEnd w:id="128"/>
    </w:p>
    <w:p w14:paraId="07551C6C" w14:textId="77777777" w:rsidR="007B7F83" w:rsidRPr="00E40072" w:rsidRDefault="007B7F83" w:rsidP="007B7F83">
      <w:pPr>
        <w:spacing w:before="0" w:line="259" w:lineRule="auto"/>
        <w:jc w:val="left"/>
        <w:rPr>
          <w:rFonts w:cs="Arial"/>
          <w:szCs w:val="24"/>
        </w:rPr>
      </w:pPr>
      <w:r w:rsidRPr="00E40072">
        <w:rPr>
          <w:rFonts w:cs="Arial"/>
          <w:szCs w:val="24"/>
        </w:rPr>
        <w:br w:type="page"/>
      </w:r>
    </w:p>
    <w:p w14:paraId="672FFEF9" w14:textId="160521DA" w:rsidR="007B7F83" w:rsidRPr="00985BDB" w:rsidRDefault="007B7F83" w:rsidP="00985BDB">
      <w:pPr>
        <w:pStyle w:val="Heading2"/>
      </w:pPr>
      <w:bookmarkStart w:id="130" w:name="_Toc157095633"/>
      <w:bookmarkStart w:id="131" w:name="_Toc157095945"/>
      <w:r w:rsidRPr="00985BDB">
        <w:lastRenderedPageBreak/>
        <w:t xml:space="preserve">Shifts in frontal activity patterns: From </w:t>
      </w:r>
      <w:r w:rsidR="00B63ABC">
        <w:t>e</w:t>
      </w:r>
      <w:r w:rsidRPr="00985BDB">
        <w:t xml:space="preserve">xploitation to </w:t>
      </w:r>
      <w:proofErr w:type="gramStart"/>
      <w:r w:rsidR="009B3B86">
        <w:t>e</w:t>
      </w:r>
      <w:r w:rsidRPr="00985BDB">
        <w:t>xploration</w:t>
      </w:r>
      <w:bookmarkEnd w:id="130"/>
      <w:bookmarkEnd w:id="131"/>
      <w:proofErr w:type="gramEnd"/>
    </w:p>
    <w:p w14:paraId="375588F3" w14:textId="23433D26" w:rsidR="007B7F83" w:rsidRPr="00E40072" w:rsidRDefault="007B7F83" w:rsidP="007B7F83">
      <w:pPr>
        <w:rPr>
          <w:rFonts w:cs="Arial"/>
          <w:szCs w:val="24"/>
        </w:rPr>
      </w:pPr>
      <w:r w:rsidRPr="00E40072">
        <w:rPr>
          <w:rFonts w:cs="Arial"/>
          <w:szCs w:val="24"/>
        </w:rPr>
        <w:t xml:space="preserve">We have established that </w:t>
      </w:r>
      <w:r w:rsidR="00156EB5">
        <w:rPr>
          <w:rFonts w:cs="Arial"/>
          <w:szCs w:val="24"/>
        </w:rPr>
        <w:t>the FrA</w:t>
      </w:r>
      <w:r w:rsidRPr="00E40072">
        <w:rPr>
          <w:rFonts w:cs="Arial"/>
          <w:szCs w:val="24"/>
        </w:rPr>
        <w:t xml:space="preserve"> encodes distinct neural activity patterns for </w:t>
      </w:r>
      <w:r w:rsidR="002E3DB2">
        <w:rPr>
          <w:rFonts w:cs="Arial"/>
          <w:szCs w:val="24"/>
        </w:rPr>
        <w:t>rewarded and unrewarded</w:t>
      </w:r>
      <w:r w:rsidRPr="00E40072">
        <w:rPr>
          <w:rFonts w:cs="Arial"/>
          <w:szCs w:val="24"/>
        </w:rPr>
        <w:t xml:space="preserve"> pokes, as demonstrated in Figures </w:t>
      </w:r>
      <w:r w:rsidR="001E4E92" w:rsidRPr="00E40072">
        <w:rPr>
          <w:rFonts w:cs="Arial"/>
          <w:szCs w:val="24"/>
        </w:rPr>
        <w:t>6</w:t>
      </w:r>
      <w:r w:rsidRPr="00E40072">
        <w:rPr>
          <w:rFonts w:cs="Arial"/>
          <w:szCs w:val="24"/>
        </w:rPr>
        <w:t xml:space="preserve"> and </w:t>
      </w:r>
      <w:r w:rsidR="005A429A">
        <w:rPr>
          <w:rFonts w:cs="Arial"/>
          <w:szCs w:val="24"/>
        </w:rPr>
        <w:t>7</w:t>
      </w:r>
      <w:r w:rsidRPr="00E40072">
        <w:rPr>
          <w:rFonts w:cs="Arial"/>
          <w:szCs w:val="24"/>
        </w:rPr>
        <w:t xml:space="preserve">. </w:t>
      </w:r>
      <w:r w:rsidR="001805B9">
        <w:rPr>
          <w:rFonts w:cs="Arial"/>
          <w:szCs w:val="24"/>
        </w:rPr>
        <w:t>Specifically</w:t>
      </w:r>
      <w:r w:rsidRPr="00E40072">
        <w:rPr>
          <w:rFonts w:cs="Arial"/>
          <w:szCs w:val="24"/>
        </w:rPr>
        <w:t>,</w:t>
      </w:r>
      <w:r w:rsidR="00645C07">
        <w:rPr>
          <w:rFonts w:cs="Arial"/>
          <w:szCs w:val="24"/>
        </w:rPr>
        <w:t xml:space="preserve"> we observed that the</w:t>
      </w:r>
      <w:r w:rsidRPr="00E40072">
        <w:rPr>
          <w:rFonts w:cs="Arial"/>
          <w:szCs w:val="24"/>
        </w:rPr>
        <w:t xml:space="preserve"> last poke exhibits a neural activity pattern that is distinct from the others (</w:t>
      </w:r>
      <w:r w:rsidR="008138B3">
        <w:rPr>
          <w:rFonts w:cs="Arial"/>
          <w:szCs w:val="24"/>
        </w:rPr>
        <w:t>Fig</w:t>
      </w:r>
      <w:r w:rsidRPr="00E40072">
        <w:rPr>
          <w:rFonts w:cs="Arial"/>
          <w:szCs w:val="24"/>
        </w:rPr>
        <w:t xml:space="preserve"> </w:t>
      </w:r>
      <w:r w:rsidR="001E4E92" w:rsidRPr="00E40072">
        <w:rPr>
          <w:rFonts w:cs="Arial"/>
          <w:szCs w:val="24"/>
        </w:rPr>
        <w:t>7</w:t>
      </w:r>
      <w:r w:rsidRPr="00E40072">
        <w:rPr>
          <w:rFonts w:cs="Arial"/>
          <w:szCs w:val="24"/>
        </w:rPr>
        <w:t xml:space="preserve">). To investigate whether this distinct pattern is exclusive to the last poke in a trial, and how it evolves, we examined the transition in frontal activity from the exploitation to exploration phases (Figure </w:t>
      </w:r>
      <w:r w:rsidR="001E4E92" w:rsidRPr="00E40072">
        <w:rPr>
          <w:rFonts w:cs="Arial"/>
          <w:szCs w:val="24"/>
        </w:rPr>
        <w:t>8</w:t>
      </w:r>
      <w:r w:rsidRPr="00E40072">
        <w:rPr>
          <w:rFonts w:cs="Arial"/>
          <w:szCs w:val="24"/>
        </w:rPr>
        <w:t xml:space="preserve">A). This analysis is pivotal for understanding the decision-making process, specifically how an animal determines that a poke will be the last one in a trial. This consideration is crucial because the animal often encounters multiple consecutive unrewarded pokes after the last rewarded poke in a trial (Figure </w:t>
      </w:r>
      <w:r w:rsidR="001E4E92" w:rsidRPr="00E40072">
        <w:rPr>
          <w:rFonts w:cs="Arial"/>
          <w:szCs w:val="24"/>
        </w:rPr>
        <w:t>8</w:t>
      </w:r>
      <w:r w:rsidRPr="00E40072">
        <w:rPr>
          <w:rFonts w:cs="Arial"/>
          <w:szCs w:val="24"/>
        </w:rPr>
        <w:t>A), necessitating a clear distinction between the last unrewarded poke and its predecessors.</w:t>
      </w:r>
    </w:p>
    <w:p w14:paraId="67739ABB" w14:textId="65E649E2" w:rsidR="007B7F83" w:rsidRPr="00E40072" w:rsidRDefault="007B7F83" w:rsidP="007B7F83">
      <w:pPr>
        <w:rPr>
          <w:rFonts w:cs="Arial"/>
          <w:szCs w:val="24"/>
        </w:rPr>
      </w:pPr>
      <w:r w:rsidRPr="00E40072">
        <w:rPr>
          <w:rFonts w:cs="Arial"/>
          <w:szCs w:val="24"/>
        </w:rPr>
        <w:t xml:space="preserve">In assessing the neural distinctions between the last unrewarded poke and the initial unrewarded poke following the last rewarded poke, a clear divergence in activity patterns was observed (Figure </w:t>
      </w:r>
      <w:r w:rsidR="00E057B6" w:rsidRPr="00E40072">
        <w:rPr>
          <w:rFonts w:cs="Arial"/>
          <w:szCs w:val="24"/>
        </w:rPr>
        <w:t>8</w:t>
      </w:r>
      <w:r w:rsidRPr="00E40072">
        <w:rPr>
          <w:rFonts w:cs="Arial"/>
          <w:szCs w:val="24"/>
        </w:rPr>
        <w:t xml:space="preserve">B). The last unrewarded poke exhibited a bimodal distribution, with a significant early peak of activity immediately after the poke (within 100 ms from its end), followed by a sustained activity phase (beginning after 250 ms from the end of the poke). On the other hand, the initial unrewarded poke following last rewarded poke displayed only a single, less pronounced peak after 100 ms from the end of the poke (Figure </w:t>
      </w:r>
      <w:r w:rsidR="00E057B6" w:rsidRPr="00E40072">
        <w:rPr>
          <w:rFonts w:cs="Arial"/>
          <w:szCs w:val="24"/>
        </w:rPr>
        <w:t>8</w:t>
      </w:r>
      <w:r w:rsidRPr="00E40072">
        <w:rPr>
          <w:rFonts w:cs="Arial"/>
          <w:szCs w:val="24"/>
        </w:rPr>
        <w:t>B).</w:t>
      </w:r>
    </w:p>
    <w:p w14:paraId="5903EA93" w14:textId="316ABD16" w:rsidR="007B7F83" w:rsidRPr="00E40072" w:rsidRDefault="007B7F83" w:rsidP="007B7F83">
      <w:pPr>
        <w:rPr>
          <w:rFonts w:cs="Arial"/>
          <w:szCs w:val="24"/>
          <w:lang w:val="en-US"/>
        </w:rPr>
      </w:pPr>
      <w:r w:rsidRPr="00E40072">
        <w:rPr>
          <w:rFonts w:cs="Arial"/>
          <w:szCs w:val="24"/>
        </w:rPr>
        <w:t>Given that the two prominent peaks of the last poke fall within the initial 500 ms following the end of the poke, our analysis concentrated on this temporal window to ascertain if it represents the critical period during which the decision to switch to another spout is made. Our focused analysis within the first 500 ms post-poke revealed two distinct phases</w:t>
      </w:r>
      <w:r w:rsidR="004C52CD">
        <w:rPr>
          <w:rFonts w:cs="Arial"/>
          <w:szCs w:val="24"/>
        </w:rPr>
        <w:t>:</w:t>
      </w:r>
      <w:r w:rsidRPr="00E40072">
        <w:rPr>
          <w:rFonts w:cs="Arial"/>
          <w:szCs w:val="24"/>
        </w:rPr>
        <w:t xml:space="preserve"> </w:t>
      </w:r>
      <w:r w:rsidR="004C52CD">
        <w:rPr>
          <w:rFonts w:cs="Arial"/>
          <w:szCs w:val="24"/>
        </w:rPr>
        <w:t>t</w:t>
      </w:r>
      <w:r w:rsidRPr="00E40072">
        <w:rPr>
          <w:rFonts w:cs="Arial"/>
          <w:szCs w:val="24"/>
        </w:rPr>
        <w:t>he early phase (0 to 100 ms), denoted by an immediate sharp increase in activity, and the late phase (100 to 500 ms), characterized by sustained activity</w:t>
      </w:r>
      <w:r w:rsidR="004C52CD">
        <w:rPr>
          <w:rFonts w:cs="Arial"/>
          <w:szCs w:val="24"/>
        </w:rPr>
        <w:t xml:space="preserve"> </w:t>
      </w:r>
      <w:r w:rsidRPr="00E40072">
        <w:rPr>
          <w:rFonts w:cs="Arial"/>
          <w:szCs w:val="24"/>
        </w:rPr>
        <w:t>(</w:t>
      </w:r>
      <w:r w:rsidR="001E66CC" w:rsidRPr="00E40072">
        <w:rPr>
          <w:rFonts w:cs="Arial"/>
          <w:szCs w:val="24"/>
        </w:rPr>
        <w:t>Fig.</w:t>
      </w:r>
      <w:r w:rsidR="00E057B6" w:rsidRPr="00E40072">
        <w:rPr>
          <w:rFonts w:cs="Arial"/>
          <w:szCs w:val="24"/>
        </w:rPr>
        <w:t>8</w:t>
      </w:r>
      <w:r w:rsidRPr="00E40072">
        <w:rPr>
          <w:rFonts w:cs="Arial"/>
          <w:szCs w:val="24"/>
        </w:rPr>
        <w:t>B, with phases highlighted in yellow and light pink, respectively). The contrast is most pronounced during the transition from the exploitation phase (Fig.</w:t>
      </w:r>
      <w:r w:rsidR="00E057B6" w:rsidRPr="00E40072">
        <w:rPr>
          <w:rFonts w:cs="Arial"/>
          <w:szCs w:val="24"/>
        </w:rPr>
        <w:t>8</w:t>
      </w:r>
      <w:r w:rsidRPr="00E40072">
        <w:rPr>
          <w:rFonts w:cs="Arial"/>
          <w:szCs w:val="24"/>
        </w:rPr>
        <w:t>A, brown poke), with reduced yet notable early activity beyond 100 ms, to the exploration phase (Fig.</w:t>
      </w:r>
      <w:r w:rsidR="00E057B6" w:rsidRPr="00E40072">
        <w:rPr>
          <w:rFonts w:cs="Arial"/>
          <w:szCs w:val="24"/>
        </w:rPr>
        <w:t>8</w:t>
      </w:r>
      <w:r w:rsidRPr="00E40072">
        <w:rPr>
          <w:rFonts w:cs="Arial"/>
          <w:szCs w:val="24"/>
        </w:rPr>
        <w:t>A, green poke), where the early phase activity is markedly elevated (</w:t>
      </w:r>
      <w:r w:rsidR="00E057B6" w:rsidRPr="00E40072">
        <w:rPr>
          <w:rFonts w:cs="Arial"/>
          <w:szCs w:val="24"/>
        </w:rPr>
        <w:t>Fig.8</w:t>
      </w:r>
      <w:r w:rsidRPr="00E40072">
        <w:rPr>
          <w:rFonts w:cs="Arial"/>
          <w:szCs w:val="24"/>
        </w:rPr>
        <w:t>B). This shift in activity pattern</w:t>
      </w:r>
      <w:r w:rsidR="00B06082">
        <w:rPr>
          <w:rFonts w:cs="Arial"/>
          <w:szCs w:val="24"/>
        </w:rPr>
        <w:t xml:space="preserve"> from exploitation to exploration phase</w:t>
      </w:r>
      <w:r w:rsidRPr="00E40072">
        <w:rPr>
          <w:rFonts w:cs="Arial"/>
          <w:szCs w:val="24"/>
        </w:rPr>
        <w:t xml:space="preserve"> distinguishes the last poke and suggests that the early phase may be integral in encoding the decision to explore. To further probe the development of this distinct </w:t>
      </w:r>
      <w:r w:rsidRPr="00E40072">
        <w:rPr>
          <w:rFonts w:cs="Arial"/>
          <w:szCs w:val="24"/>
        </w:rPr>
        <w:lastRenderedPageBreak/>
        <w:t>activity pattern for the last poke, we analyzed individual pokes from the first unrewarded poke after the last rewarded one to the last poke of each trial (Fig.</w:t>
      </w:r>
      <w:r w:rsidR="001E66CC" w:rsidRPr="00E40072">
        <w:rPr>
          <w:rFonts w:cs="Arial"/>
          <w:szCs w:val="24"/>
        </w:rPr>
        <w:t>8</w:t>
      </w:r>
      <w:r w:rsidRPr="00E40072">
        <w:rPr>
          <w:rFonts w:cs="Arial"/>
          <w:szCs w:val="24"/>
        </w:rPr>
        <w:t>A – shift towards exploration).</w:t>
      </w:r>
    </w:p>
    <w:p w14:paraId="064ADFCC" w14:textId="77777777" w:rsidR="007B7F83" w:rsidRPr="00E40072" w:rsidRDefault="007B7F83" w:rsidP="007B7F83">
      <w:pPr>
        <w:keepNext/>
        <w:jc w:val="center"/>
        <w:rPr>
          <w:rFonts w:cs="Arial"/>
          <w:szCs w:val="24"/>
        </w:rPr>
      </w:pPr>
      <w:r w:rsidRPr="00E40072">
        <w:rPr>
          <w:rFonts w:cs="Arial"/>
          <w:noProof/>
          <w:szCs w:val="24"/>
        </w:rPr>
        <w:drawing>
          <wp:inline distT="0" distB="0" distL="0" distR="0" wp14:anchorId="5E948E03" wp14:editId="0418E089">
            <wp:extent cx="5760720" cy="3727450"/>
            <wp:effectExtent l="0" t="0" r="5080" b="6350"/>
            <wp:docPr id="156386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6184" name=""/>
                    <pic:cNvPicPr/>
                  </pic:nvPicPr>
                  <pic:blipFill>
                    <a:blip r:embed="rId19"/>
                    <a:stretch>
                      <a:fillRect/>
                    </a:stretch>
                  </pic:blipFill>
                  <pic:spPr>
                    <a:xfrm>
                      <a:off x="0" y="0"/>
                      <a:ext cx="5760720" cy="3727450"/>
                    </a:xfrm>
                    <a:prstGeom prst="rect">
                      <a:avLst/>
                    </a:prstGeom>
                  </pic:spPr>
                </pic:pic>
              </a:graphicData>
            </a:graphic>
          </wp:inline>
        </w:drawing>
      </w:r>
    </w:p>
    <w:p w14:paraId="01785926" w14:textId="3E9D8CD1" w:rsidR="007B7F83" w:rsidRPr="00E40072" w:rsidRDefault="007B7F83" w:rsidP="007B7F83">
      <w:pPr>
        <w:pStyle w:val="Caption"/>
        <w:ind w:left="851" w:hanging="851"/>
        <w:rPr>
          <w:rFonts w:cs="Arial"/>
          <w:i w:val="0"/>
          <w:color w:val="auto"/>
          <w:sz w:val="20"/>
          <w:szCs w:val="20"/>
        </w:rPr>
      </w:pPr>
      <w:bookmarkStart w:id="132" w:name="_Toc157095408"/>
      <w:r w:rsidRPr="000E3040">
        <w:rPr>
          <w:rFonts w:cs="Arial"/>
          <w:b/>
          <w:bCs/>
          <w:i w:val="0"/>
          <w:color w:val="auto"/>
          <w:sz w:val="20"/>
          <w:szCs w:val="20"/>
        </w:rPr>
        <w:t xml:space="preserve">Figure </w:t>
      </w:r>
      <w:r w:rsidRPr="000E3040">
        <w:rPr>
          <w:rFonts w:cs="Arial"/>
          <w:b/>
          <w:bCs/>
          <w:i w:val="0"/>
          <w:color w:val="auto"/>
          <w:sz w:val="20"/>
          <w:szCs w:val="20"/>
        </w:rPr>
        <w:fldChar w:fldCharType="begin"/>
      </w:r>
      <w:r w:rsidRPr="000E3040">
        <w:rPr>
          <w:rFonts w:cs="Arial"/>
          <w:b/>
          <w:bCs/>
          <w:i w:val="0"/>
          <w:color w:val="auto"/>
          <w:sz w:val="20"/>
          <w:szCs w:val="20"/>
        </w:rPr>
        <w:instrText xml:space="preserve"> SEQ Figure \* ARABIC </w:instrText>
      </w:r>
      <w:r w:rsidRPr="000E3040">
        <w:rPr>
          <w:rFonts w:cs="Arial"/>
          <w:b/>
          <w:bCs/>
          <w:i w:val="0"/>
          <w:color w:val="auto"/>
          <w:sz w:val="20"/>
          <w:szCs w:val="20"/>
        </w:rPr>
        <w:fldChar w:fldCharType="separate"/>
      </w:r>
      <w:r w:rsidR="00AB1718" w:rsidRPr="000E3040">
        <w:rPr>
          <w:rFonts w:cs="Arial"/>
          <w:b/>
          <w:bCs/>
          <w:i w:val="0"/>
          <w:noProof/>
          <w:color w:val="auto"/>
          <w:sz w:val="20"/>
          <w:szCs w:val="20"/>
        </w:rPr>
        <w:t>8</w:t>
      </w:r>
      <w:r w:rsidRPr="000E3040">
        <w:rPr>
          <w:rFonts w:cs="Arial"/>
          <w:b/>
          <w:bCs/>
          <w:i w:val="0"/>
          <w:color w:val="auto"/>
          <w:sz w:val="20"/>
          <w:szCs w:val="20"/>
        </w:rPr>
        <w:fldChar w:fldCharType="end"/>
      </w:r>
      <w:r w:rsidRPr="000E3040">
        <w:rPr>
          <w:rFonts w:cs="Arial"/>
          <w:b/>
          <w:bCs/>
          <w:i w:val="0"/>
          <w:color w:val="auto"/>
          <w:sz w:val="20"/>
          <w:szCs w:val="20"/>
        </w:rPr>
        <w:t>:</w:t>
      </w:r>
      <w:r w:rsidRPr="00E40072">
        <w:rPr>
          <w:rFonts w:cs="Arial"/>
          <w:i w:val="0"/>
          <w:color w:val="auto"/>
          <w:sz w:val="20"/>
          <w:szCs w:val="20"/>
        </w:rPr>
        <w:t xml:space="preserve"> </w:t>
      </w:r>
      <w:r w:rsidR="0033731E" w:rsidRPr="0033731E">
        <w:rPr>
          <w:rFonts w:cs="Arial"/>
          <w:b/>
          <w:bCs/>
          <w:i w:val="0"/>
          <w:color w:val="auto"/>
          <w:sz w:val="20"/>
          <w:szCs w:val="20"/>
        </w:rPr>
        <w:t>Frontal activity change</w:t>
      </w:r>
      <w:r w:rsidRPr="0033731E">
        <w:rPr>
          <w:rFonts w:cs="Arial"/>
          <w:b/>
          <w:bCs/>
          <w:i w:val="0"/>
          <w:color w:val="auto"/>
          <w:sz w:val="20"/>
          <w:szCs w:val="20"/>
        </w:rPr>
        <w:t xml:space="preserve"> from exploitation to exploration.</w:t>
      </w:r>
      <w:r w:rsidRPr="00291EF1">
        <w:rPr>
          <w:rFonts w:cs="Arial"/>
          <w:b/>
          <w:bCs/>
          <w:i w:val="0"/>
          <w:color w:val="auto"/>
          <w:sz w:val="20"/>
          <w:szCs w:val="20"/>
        </w:rPr>
        <w:t xml:space="preserve"> A</w:t>
      </w:r>
      <w:r w:rsidR="00291EF1" w:rsidRPr="00291EF1">
        <w:rPr>
          <w:rFonts w:cs="Arial"/>
          <w:b/>
          <w:bCs/>
          <w:i w:val="0"/>
          <w:color w:val="auto"/>
          <w:sz w:val="20"/>
          <w:szCs w:val="20"/>
        </w:rPr>
        <w:t>)</w:t>
      </w:r>
      <w:r w:rsidRPr="00291EF1">
        <w:rPr>
          <w:rFonts w:cs="Arial"/>
          <w:b/>
          <w:bCs/>
          <w:i w:val="0"/>
          <w:color w:val="auto"/>
          <w:sz w:val="20"/>
          <w:szCs w:val="20"/>
        </w:rPr>
        <w:t xml:space="preserve"> </w:t>
      </w:r>
      <w:r w:rsidRPr="00E40072">
        <w:rPr>
          <w:rFonts w:cs="Arial"/>
          <w:i w:val="0"/>
          <w:color w:val="auto"/>
          <w:sz w:val="20"/>
          <w:szCs w:val="20"/>
        </w:rPr>
        <w:t xml:space="preserve">An illustrative trial consisting of a sequence of pokes, with emphasis on the first unrewarded poke after the last rewarded poke (brown) and the last unrewarded poke (green). </w:t>
      </w:r>
      <w:r w:rsidRPr="00291EF1">
        <w:rPr>
          <w:rFonts w:cs="Arial"/>
          <w:b/>
          <w:bCs/>
          <w:i w:val="0"/>
          <w:color w:val="auto"/>
          <w:sz w:val="20"/>
          <w:szCs w:val="20"/>
        </w:rPr>
        <w:t>B</w:t>
      </w:r>
      <w:r w:rsidR="00291EF1" w:rsidRPr="00291EF1">
        <w:rPr>
          <w:rFonts w:cs="Arial"/>
          <w:b/>
          <w:bCs/>
          <w:i w:val="0"/>
          <w:color w:val="auto"/>
          <w:sz w:val="20"/>
          <w:szCs w:val="20"/>
        </w:rPr>
        <w:t>)</w:t>
      </w:r>
      <w:r w:rsidRPr="00E40072">
        <w:rPr>
          <w:rFonts w:cs="Arial"/>
          <w:i w:val="0"/>
          <w:color w:val="auto"/>
          <w:sz w:val="20"/>
          <w:szCs w:val="20"/>
        </w:rPr>
        <w:t xml:space="preserve"> </w:t>
      </w:r>
      <w:r w:rsidR="00495314">
        <w:rPr>
          <w:rFonts w:cs="Arial"/>
          <w:i w:val="0"/>
          <w:color w:val="auto"/>
          <w:sz w:val="20"/>
          <w:szCs w:val="20"/>
        </w:rPr>
        <w:t>Distinct</w:t>
      </w:r>
      <w:r w:rsidRPr="00E40072">
        <w:rPr>
          <w:rFonts w:cs="Arial"/>
          <w:i w:val="0"/>
          <w:color w:val="auto"/>
          <w:sz w:val="20"/>
          <w:szCs w:val="20"/>
        </w:rPr>
        <w:t xml:space="preserve"> activation patterns in grand averaged AVREC for the first unrewarded poke after the last rewarded poke (brown) and the last unrewarded poke (green). From the grand AVREC data (B), two distinct time intervals (epochs) were identified for RMS computation: the early phase (0 – 100 ms, yellow), and the late phase (100 – 500 ms, light pink). </w:t>
      </w:r>
      <w:r w:rsidRPr="00291EF1">
        <w:rPr>
          <w:rFonts w:cs="Arial"/>
          <w:b/>
          <w:bCs/>
          <w:i w:val="0"/>
          <w:color w:val="auto"/>
          <w:sz w:val="20"/>
          <w:szCs w:val="20"/>
        </w:rPr>
        <w:t>C</w:t>
      </w:r>
      <w:r w:rsidR="00291EF1" w:rsidRPr="00291EF1">
        <w:rPr>
          <w:rFonts w:cs="Arial"/>
          <w:b/>
          <w:bCs/>
          <w:i w:val="0"/>
          <w:color w:val="auto"/>
          <w:sz w:val="20"/>
          <w:szCs w:val="20"/>
        </w:rPr>
        <w:t>)</w:t>
      </w:r>
      <w:r w:rsidR="00291EF1">
        <w:rPr>
          <w:rFonts w:cs="Arial"/>
          <w:i w:val="0"/>
          <w:color w:val="auto"/>
          <w:sz w:val="20"/>
          <w:szCs w:val="20"/>
        </w:rPr>
        <w:t xml:space="preserve"> </w:t>
      </w:r>
      <w:r w:rsidRPr="00E40072">
        <w:rPr>
          <w:rFonts w:cs="Arial"/>
          <w:i w:val="0"/>
          <w:color w:val="auto"/>
          <w:sz w:val="20"/>
          <w:szCs w:val="20"/>
        </w:rPr>
        <w:t>The AVREC – RMS Z scores for unrewarded pokes between the last rewarded poke and the last poke (n) before the animal disengages from the current spout are shown (here, a scenario of 7 consecutive unrewarded pokes is depicted, where n-7 is the first unrewarded poke after the last rewarded poke (brown) and n represents the last unrewarded poke (green)). One-way ANOVA with Bonferroni correction was applied to detect differences between the pokes (* p &lt; 0.05, ** p &lt; 0.01, *** p &lt; 0.001).</w:t>
      </w:r>
      <w:bookmarkEnd w:id="132"/>
    </w:p>
    <w:p w14:paraId="0100B796" w14:textId="77777777" w:rsidR="007B7F83" w:rsidRPr="00985BDB" w:rsidRDefault="007B7F83" w:rsidP="009C267B">
      <w:pPr>
        <w:pStyle w:val="Heading3"/>
        <w:rPr>
          <w:bCs/>
        </w:rPr>
      </w:pPr>
      <w:bookmarkStart w:id="133" w:name="_Toc157095634"/>
      <w:bookmarkStart w:id="134" w:name="_Toc157095946"/>
      <w:r w:rsidRPr="00985BDB">
        <w:rPr>
          <w:bCs/>
        </w:rPr>
        <w:t>The evolution of frontal activity from exploitation to exploration</w:t>
      </w:r>
      <w:bookmarkEnd w:id="133"/>
      <w:bookmarkEnd w:id="134"/>
    </w:p>
    <w:p w14:paraId="138FB27D" w14:textId="26AA8C06" w:rsidR="007B7F83" w:rsidRPr="00E40072" w:rsidRDefault="007B7F83" w:rsidP="007B7F83">
      <w:pPr>
        <w:rPr>
          <w:rFonts w:cs="Arial"/>
          <w:szCs w:val="24"/>
        </w:rPr>
      </w:pPr>
      <w:r w:rsidRPr="00E40072">
        <w:rPr>
          <w:rFonts w:cs="Arial"/>
          <w:szCs w:val="24"/>
        </w:rPr>
        <w:t xml:space="preserve">To elucidate the progression of frontal activity changes when shifting from exploitation to exploration, we examined the individual pokes more closely. The root mean square (RMS) of the average rectified signal (AVREC) was employed as a singular measure to capture the average temporal activity for each poke within the designated early and late phases, facilitating comparison across different pokes. </w:t>
      </w:r>
      <w:r w:rsidR="00F86245">
        <w:rPr>
          <w:rFonts w:cs="Arial"/>
          <w:szCs w:val="24"/>
        </w:rPr>
        <w:t>The</w:t>
      </w:r>
      <w:r w:rsidRPr="00E40072">
        <w:rPr>
          <w:rFonts w:cs="Arial"/>
          <w:szCs w:val="24"/>
        </w:rPr>
        <w:t xml:space="preserve"> RMS was calculated for all unrewarded pokes occurring between the last rewarded poke and the last poke of the session (Figure </w:t>
      </w:r>
      <w:r w:rsidR="00771EAB" w:rsidRPr="00E40072">
        <w:rPr>
          <w:rFonts w:cs="Arial"/>
          <w:szCs w:val="24"/>
        </w:rPr>
        <w:t>8</w:t>
      </w:r>
      <w:r w:rsidRPr="00E40072">
        <w:rPr>
          <w:rFonts w:cs="Arial"/>
          <w:szCs w:val="24"/>
        </w:rPr>
        <w:t xml:space="preserve">B and </w:t>
      </w:r>
      <w:r w:rsidR="00771EAB" w:rsidRPr="00E40072">
        <w:rPr>
          <w:rFonts w:cs="Arial"/>
          <w:szCs w:val="24"/>
        </w:rPr>
        <w:t>8</w:t>
      </w:r>
      <w:r w:rsidRPr="00E40072">
        <w:rPr>
          <w:rFonts w:cs="Arial"/>
          <w:szCs w:val="24"/>
        </w:rPr>
        <w:t xml:space="preserve">C) and was z-normalized within each </w:t>
      </w:r>
      <w:r w:rsidR="00B11AB5">
        <w:rPr>
          <w:rFonts w:cs="Arial"/>
          <w:szCs w:val="24"/>
        </w:rPr>
        <w:t>animal</w:t>
      </w:r>
      <w:r w:rsidRPr="00E40072">
        <w:rPr>
          <w:rFonts w:cs="Arial"/>
          <w:szCs w:val="24"/>
        </w:rPr>
        <w:t>.</w:t>
      </w:r>
    </w:p>
    <w:p w14:paraId="0634FBC3" w14:textId="73F373E6" w:rsidR="007B7F83" w:rsidRPr="00E40072" w:rsidRDefault="007B7F83" w:rsidP="00B65717">
      <w:pPr>
        <w:rPr>
          <w:rFonts w:cs="Arial"/>
          <w:szCs w:val="24"/>
        </w:rPr>
      </w:pPr>
      <w:r w:rsidRPr="00E40072">
        <w:rPr>
          <w:rFonts w:cs="Arial"/>
          <w:szCs w:val="24"/>
        </w:rPr>
        <w:lastRenderedPageBreak/>
        <w:t xml:space="preserve">Throughout the transition from exploitation to exploration, a specific trend emerged during the early phase: the overall frontal activity initially showed a decrease from the first to the penultimate unrewarded poke (n-6 to n-2) and then exhibited an increase approaching the final decision to abandon the current spout (n-2 to nth poke). This trend was statistically significant (One way ANOVA with Bonferroni correction, * p &lt; 0.05, ** p &lt; 0.01, *** p &lt; 0.001). </w:t>
      </w:r>
      <w:r w:rsidR="00E27CE0">
        <w:rPr>
          <w:rFonts w:cs="Arial"/>
          <w:szCs w:val="24"/>
        </w:rPr>
        <w:t>On the other hand, t</w:t>
      </w:r>
      <w:r w:rsidRPr="00E40072">
        <w:rPr>
          <w:rFonts w:cs="Arial"/>
          <w:szCs w:val="24"/>
        </w:rPr>
        <w:t>he late phase displayed a consistent decrease in frontal activity, with a minor elevation observed just before the transition to exploration (nth poke).</w:t>
      </w:r>
    </w:p>
    <w:p w14:paraId="39AB188B" w14:textId="77777777" w:rsidR="007B7F83" w:rsidRPr="00985BDB" w:rsidRDefault="007B7F83" w:rsidP="00985BDB">
      <w:pPr>
        <w:pStyle w:val="Heading2"/>
      </w:pPr>
      <w:bookmarkStart w:id="135" w:name="_Toc157095635"/>
      <w:bookmarkStart w:id="136" w:name="_Toc157095947"/>
      <w:r w:rsidRPr="00985BDB">
        <w:t>Layer specific spatiotemporal activity patterns in the frontal field A</w:t>
      </w:r>
      <w:bookmarkEnd w:id="135"/>
      <w:bookmarkEnd w:id="136"/>
    </w:p>
    <w:p w14:paraId="73D968E1" w14:textId="3E57B51A" w:rsidR="007B7F83" w:rsidRPr="00985BDB" w:rsidRDefault="007B7F83" w:rsidP="009C267B">
      <w:pPr>
        <w:pStyle w:val="Heading3"/>
        <w:numPr>
          <w:ilvl w:val="2"/>
          <w:numId w:val="14"/>
        </w:numPr>
        <w:rPr>
          <w:bCs/>
        </w:rPr>
      </w:pPr>
      <w:bookmarkStart w:id="137" w:name="_Toc157095636"/>
      <w:bookmarkStart w:id="138" w:name="_Toc157095948"/>
      <w:r w:rsidRPr="00985BDB">
        <w:rPr>
          <w:bCs/>
        </w:rPr>
        <w:t xml:space="preserve">Histological </w:t>
      </w:r>
      <w:r w:rsidR="00B003FE">
        <w:rPr>
          <w:bCs/>
        </w:rPr>
        <w:t>c</w:t>
      </w:r>
      <w:r w:rsidRPr="00985BDB">
        <w:rPr>
          <w:bCs/>
        </w:rPr>
        <w:t xml:space="preserve">onfirmation of </w:t>
      </w:r>
      <w:r w:rsidR="00B003FE">
        <w:rPr>
          <w:bCs/>
        </w:rPr>
        <w:t>l</w:t>
      </w:r>
      <w:r w:rsidRPr="00985BDB">
        <w:rPr>
          <w:bCs/>
        </w:rPr>
        <w:t xml:space="preserve">aminar </w:t>
      </w:r>
      <w:r w:rsidR="00B003FE">
        <w:rPr>
          <w:bCs/>
        </w:rPr>
        <w:t>e</w:t>
      </w:r>
      <w:r w:rsidRPr="00985BDB">
        <w:rPr>
          <w:bCs/>
        </w:rPr>
        <w:t xml:space="preserve">lectrode </w:t>
      </w:r>
      <w:r w:rsidR="00B003FE">
        <w:rPr>
          <w:bCs/>
        </w:rPr>
        <w:t>p</w:t>
      </w:r>
      <w:r w:rsidRPr="00985BDB">
        <w:rPr>
          <w:bCs/>
        </w:rPr>
        <w:t xml:space="preserve">ositioning in </w:t>
      </w:r>
      <w:r w:rsidR="00B003FE">
        <w:rPr>
          <w:bCs/>
        </w:rPr>
        <w:t>f</w:t>
      </w:r>
      <w:r w:rsidRPr="00985BDB">
        <w:rPr>
          <w:bCs/>
        </w:rPr>
        <w:t xml:space="preserve">rontal </w:t>
      </w:r>
      <w:r w:rsidR="00B003FE">
        <w:rPr>
          <w:bCs/>
        </w:rPr>
        <w:t>region</w:t>
      </w:r>
      <w:r w:rsidRPr="00985BDB">
        <w:rPr>
          <w:bCs/>
        </w:rPr>
        <w:t xml:space="preserve"> A</w:t>
      </w:r>
      <w:r w:rsidR="00B003FE">
        <w:rPr>
          <w:bCs/>
        </w:rPr>
        <w:t xml:space="preserve"> (FrA)</w:t>
      </w:r>
      <w:bookmarkEnd w:id="137"/>
      <w:bookmarkEnd w:id="138"/>
    </w:p>
    <w:p w14:paraId="76997E84" w14:textId="0BD1CC91" w:rsidR="007B7F83" w:rsidRPr="00E40072" w:rsidRDefault="007B7F83" w:rsidP="007B7F83">
      <w:pPr>
        <w:rPr>
          <w:rFonts w:cs="Arial"/>
          <w:szCs w:val="24"/>
        </w:rPr>
      </w:pPr>
      <w:r w:rsidRPr="00E40072">
        <w:rPr>
          <w:rFonts w:cs="Arial"/>
          <w:szCs w:val="24"/>
        </w:rPr>
        <w:t xml:space="preserve">For the accurate localization of neuronal activity across all cortical layers, it is imperative to position the laminar depth electrode perpendicular to the cortical surface. Histological verification forms a critical step in this process, confirming that the electrode indeed traverses the full cortical thickness and, therefore, </w:t>
      </w:r>
      <w:r w:rsidR="00733C8B" w:rsidRPr="00E40072">
        <w:rPr>
          <w:rFonts w:cs="Arial"/>
          <w:szCs w:val="24"/>
        </w:rPr>
        <w:t>can capture</w:t>
      </w:r>
      <w:r w:rsidRPr="00E40072">
        <w:rPr>
          <w:rFonts w:cs="Arial"/>
          <w:szCs w:val="24"/>
        </w:rPr>
        <w:t xml:space="preserve"> layer-specific activity within our behavioural paradigm.</w:t>
      </w:r>
    </w:p>
    <w:p w14:paraId="799774AD" w14:textId="77777777" w:rsidR="007B7F83" w:rsidRPr="00E40072" w:rsidRDefault="007B7F83" w:rsidP="007B7F83">
      <w:pPr>
        <w:rPr>
          <w:rFonts w:cs="Arial"/>
          <w:szCs w:val="24"/>
        </w:rPr>
      </w:pPr>
      <w:r w:rsidRPr="00E40072">
        <w:rPr>
          <w:rFonts w:cs="Arial"/>
          <w:szCs w:val="24"/>
        </w:rPr>
        <w:t>The histological examination involved tissue processing post-experiment, followed by sectioning and Nissl staining, which allowed for visualization of the electrode track. This examination confirmed the electrode's orientation in relation to the cortical layers. Correlating the electrode's location with the established cytoarchitecture of the frontal cortex, we could deduce that our recordings represent the integrative neuronal dynamics from the entire cortical depth, which is postulated to play a vital role in attentional resource allocation during decision-making tasks.</w:t>
      </w:r>
    </w:p>
    <w:p w14:paraId="42641240" w14:textId="6427A2A5" w:rsidR="007B7F83" w:rsidRPr="00E40072" w:rsidRDefault="001B3B85" w:rsidP="007B7F83">
      <w:pPr>
        <w:rPr>
          <w:rFonts w:cs="Arial"/>
          <w:szCs w:val="24"/>
        </w:rPr>
      </w:pPr>
      <w:r>
        <w:rPr>
          <w:rFonts w:cs="Arial"/>
          <w:szCs w:val="24"/>
        </w:rPr>
        <w:t>The</w:t>
      </w:r>
      <w:r w:rsidR="007B7F83" w:rsidRPr="00E40072">
        <w:rPr>
          <w:rFonts w:cs="Arial"/>
          <w:szCs w:val="24"/>
        </w:rPr>
        <w:t xml:space="preserve"> </w:t>
      </w:r>
      <w:r w:rsidR="00357227">
        <w:rPr>
          <w:rFonts w:cs="Arial"/>
          <w:szCs w:val="24"/>
        </w:rPr>
        <w:t>g</w:t>
      </w:r>
      <w:r w:rsidR="007B7F83" w:rsidRPr="00E40072">
        <w:rPr>
          <w:rFonts w:cs="Arial"/>
          <w:szCs w:val="24"/>
        </w:rPr>
        <w:t xml:space="preserve">erbil brain atlas </w:t>
      </w:r>
      <w:sdt>
        <w:sdtPr>
          <w:rPr>
            <w:rFonts w:cs="Arial"/>
            <w:color w:val="000000"/>
            <w:szCs w:val="24"/>
          </w:rPr>
          <w:tag w:val="MENDELEY_CITATION_v3_eyJjaXRhdGlvbklEIjoiTUVOREVMRVlfQ0lUQVRJT05fN2EyMTJmMWYtY2VkOC00YThlLWEzNmMtMDI1MjI2OTA3Y2My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iwiY29udGFpbmVyLXRpdGxlLXNob3J0IjoiQnJhaW4gU3RydWN0IEZ1bmN0In0sImlzVGVtcG9yYXJ5IjpmYWxzZX1dfQ=="/>
          <w:id w:val="-1270385093"/>
          <w:placeholder>
            <w:docPart w:val="DefaultPlaceholder_-1854013440"/>
          </w:placeholder>
        </w:sdtPr>
        <w:sdtContent>
          <w:r w:rsidR="006D6D02" w:rsidRPr="006D6D02">
            <w:rPr>
              <w:rFonts w:cs="Arial"/>
              <w:color w:val="000000"/>
              <w:szCs w:val="24"/>
            </w:rPr>
            <w:t>(Radtke-Schuller et al., 2016)</w:t>
          </w:r>
        </w:sdtContent>
      </w:sdt>
      <w:r w:rsidR="007B7F83" w:rsidRPr="00E40072">
        <w:rPr>
          <w:rFonts w:cs="Arial"/>
          <w:szCs w:val="24"/>
        </w:rPr>
        <w:t xml:space="preserve"> situates the target region, </w:t>
      </w:r>
      <w:r w:rsidR="00364AC6">
        <w:rPr>
          <w:rFonts w:cs="Arial"/>
          <w:szCs w:val="24"/>
        </w:rPr>
        <w:t>f</w:t>
      </w:r>
      <w:r w:rsidR="007B7F83" w:rsidRPr="00E40072">
        <w:rPr>
          <w:rFonts w:cs="Arial"/>
          <w:szCs w:val="24"/>
        </w:rPr>
        <w:t xml:space="preserve">rontal </w:t>
      </w:r>
      <w:r w:rsidR="00364AC6">
        <w:rPr>
          <w:rFonts w:cs="Arial"/>
          <w:szCs w:val="24"/>
        </w:rPr>
        <w:t>region</w:t>
      </w:r>
      <w:r w:rsidR="007B7F83" w:rsidRPr="00E40072">
        <w:rPr>
          <w:rFonts w:cs="Arial"/>
          <w:szCs w:val="24"/>
        </w:rPr>
        <w:t xml:space="preserve"> A (FrA), at coordinates 4.65 to 5 mm anterior and 1.5 mm lateral to the bregma. Figure </w:t>
      </w:r>
      <w:r w:rsidR="00771EAB" w:rsidRPr="00E40072">
        <w:rPr>
          <w:rFonts w:cs="Arial"/>
          <w:szCs w:val="24"/>
        </w:rPr>
        <w:t>9</w:t>
      </w:r>
      <w:r w:rsidR="007B7F83" w:rsidRPr="00E40072">
        <w:rPr>
          <w:rFonts w:cs="Arial"/>
          <w:szCs w:val="24"/>
        </w:rPr>
        <w:t xml:space="preserve"> presents a histological slice from one specimen, located at 4.85 mm anterior and 1.5 mm lateral to the bregma, </w:t>
      </w:r>
      <w:r w:rsidR="00BB06DD">
        <w:rPr>
          <w:rFonts w:cs="Arial"/>
          <w:szCs w:val="24"/>
        </w:rPr>
        <w:t>confirming</w:t>
      </w:r>
      <w:r w:rsidR="007B7F83" w:rsidRPr="00E40072">
        <w:rPr>
          <w:rFonts w:cs="Arial"/>
          <w:szCs w:val="24"/>
        </w:rPr>
        <w:t xml:space="preserve"> that the electrode placement is within the FrA. The trace of the electrode is distinctly visible, penetrating to a maximal cortical depth of approximately 1.29mm. This image serves as a qualitative representation within a larger series of analyses being conducted on additional specimens, which, while not the central focus of this thesis, underpins the integrity of the electrophysiological data presented.</w:t>
      </w:r>
    </w:p>
    <w:p w14:paraId="141CEF67" w14:textId="77777777" w:rsidR="007B7F83" w:rsidRPr="00E40072" w:rsidRDefault="007B7F83" w:rsidP="007B7F83">
      <w:pPr>
        <w:pStyle w:val="NormalWeb"/>
        <w:jc w:val="center"/>
        <w:rPr>
          <w:rFonts w:ascii="Arial" w:hAnsi="Arial" w:cs="Arial"/>
        </w:rPr>
      </w:pPr>
      <w:r w:rsidRPr="00E40072">
        <w:rPr>
          <w:rFonts w:ascii="Arial" w:hAnsi="Arial" w:cs="Arial"/>
          <w:noProof/>
        </w:rPr>
        <w:lastRenderedPageBreak/>
        <w:drawing>
          <wp:inline distT="0" distB="0" distL="0" distR="0" wp14:anchorId="496A9A45" wp14:editId="19AD333E">
            <wp:extent cx="3511759" cy="232931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70936" cy="2368565"/>
                    </a:xfrm>
                    <a:prstGeom prst="rect">
                      <a:avLst/>
                    </a:prstGeom>
                    <a:noFill/>
                    <a:ln>
                      <a:noFill/>
                    </a:ln>
                  </pic:spPr>
                </pic:pic>
              </a:graphicData>
            </a:graphic>
          </wp:inline>
        </w:drawing>
      </w:r>
    </w:p>
    <w:p w14:paraId="35190734" w14:textId="483A8454" w:rsidR="007B7F83" w:rsidRPr="00E40072" w:rsidRDefault="007B7F83" w:rsidP="007B7F83">
      <w:pPr>
        <w:pStyle w:val="Caption"/>
        <w:ind w:left="851" w:hanging="851"/>
        <w:rPr>
          <w:rFonts w:cs="Arial"/>
          <w:i w:val="0"/>
          <w:color w:val="auto"/>
          <w:sz w:val="20"/>
          <w:szCs w:val="20"/>
        </w:rPr>
      </w:pPr>
      <w:bookmarkStart w:id="139" w:name="_Toc157095409"/>
      <w:r w:rsidRPr="00936BB6">
        <w:rPr>
          <w:rFonts w:cs="Arial"/>
          <w:b/>
          <w:bCs/>
          <w:i w:val="0"/>
          <w:color w:val="auto"/>
          <w:sz w:val="20"/>
          <w:szCs w:val="20"/>
        </w:rPr>
        <w:t xml:space="preserve">Figure </w:t>
      </w:r>
      <w:r w:rsidRPr="00936BB6">
        <w:rPr>
          <w:rFonts w:cs="Arial"/>
          <w:b/>
          <w:bCs/>
          <w:i w:val="0"/>
          <w:color w:val="auto"/>
          <w:sz w:val="20"/>
          <w:szCs w:val="20"/>
        </w:rPr>
        <w:fldChar w:fldCharType="begin"/>
      </w:r>
      <w:r w:rsidRPr="00936BB6">
        <w:rPr>
          <w:rFonts w:cs="Arial"/>
          <w:b/>
          <w:bCs/>
          <w:i w:val="0"/>
          <w:color w:val="auto"/>
          <w:sz w:val="20"/>
          <w:szCs w:val="20"/>
        </w:rPr>
        <w:instrText xml:space="preserve"> SEQ Figure \* ARABIC </w:instrText>
      </w:r>
      <w:r w:rsidRPr="00936BB6">
        <w:rPr>
          <w:rFonts w:cs="Arial"/>
          <w:b/>
          <w:bCs/>
          <w:i w:val="0"/>
          <w:color w:val="auto"/>
          <w:sz w:val="20"/>
          <w:szCs w:val="20"/>
        </w:rPr>
        <w:fldChar w:fldCharType="separate"/>
      </w:r>
      <w:r w:rsidR="00D015A1" w:rsidRPr="00936BB6">
        <w:rPr>
          <w:rFonts w:cs="Arial"/>
          <w:b/>
          <w:bCs/>
          <w:i w:val="0"/>
          <w:noProof/>
          <w:color w:val="auto"/>
          <w:sz w:val="20"/>
          <w:szCs w:val="20"/>
        </w:rPr>
        <w:t>9</w:t>
      </w:r>
      <w:r w:rsidRPr="00936BB6">
        <w:rPr>
          <w:rFonts w:cs="Arial"/>
          <w:b/>
          <w:bCs/>
          <w:i w:val="0"/>
          <w:color w:val="auto"/>
          <w:sz w:val="20"/>
          <w:szCs w:val="20"/>
        </w:rPr>
        <w:fldChar w:fldCharType="end"/>
      </w:r>
      <w:r w:rsidRPr="00936BB6">
        <w:rPr>
          <w:rFonts w:cs="Arial"/>
          <w:b/>
          <w:bCs/>
          <w:i w:val="0"/>
          <w:color w:val="auto"/>
          <w:sz w:val="20"/>
          <w:szCs w:val="20"/>
        </w:rPr>
        <w:t>:</w:t>
      </w:r>
      <w:r w:rsidRPr="00E40072">
        <w:rPr>
          <w:rFonts w:cs="Arial"/>
          <w:i w:val="0"/>
          <w:color w:val="auto"/>
          <w:sz w:val="20"/>
          <w:szCs w:val="20"/>
        </w:rPr>
        <w:t xml:space="preserve"> </w:t>
      </w:r>
      <w:r w:rsidRPr="00070E40">
        <w:rPr>
          <w:rFonts w:cs="Arial"/>
          <w:b/>
          <w:bCs/>
          <w:i w:val="0"/>
          <w:color w:val="auto"/>
          <w:sz w:val="20"/>
          <w:szCs w:val="20"/>
        </w:rPr>
        <w:t>Sample histology image of the frontal field A (FrA).</w:t>
      </w:r>
      <w:r w:rsidRPr="00E40072">
        <w:rPr>
          <w:rFonts w:cs="Arial"/>
          <w:i w:val="0"/>
          <w:color w:val="auto"/>
          <w:sz w:val="20"/>
          <w:szCs w:val="20"/>
        </w:rPr>
        <w:t xml:space="preserve"> Sample histology image from Frontal field A (FrA), taken 4.85 mm anterior to the Bregma. The electrode track is evident at 1.5 mm lateral to the Bregma, reaching a cortical depth of approximately 1.29 </w:t>
      </w:r>
      <w:r w:rsidR="003B3D47" w:rsidRPr="00E40072">
        <w:rPr>
          <w:rFonts w:cs="Arial"/>
          <w:i w:val="0"/>
          <w:color w:val="auto"/>
          <w:sz w:val="20"/>
          <w:szCs w:val="20"/>
        </w:rPr>
        <w:t>mm.</w:t>
      </w:r>
      <w:bookmarkEnd w:id="139"/>
    </w:p>
    <w:p w14:paraId="1C3625FE" w14:textId="14ABC73A" w:rsidR="007B7F83" w:rsidRPr="00985BDB" w:rsidRDefault="007B7F83" w:rsidP="009C267B">
      <w:pPr>
        <w:pStyle w:val="Heading3"/>
        <w:rPr>
          <w:bCs/>
        </w:rPr>
      </w:pPr>
      <w:bookmarkStart w:id="140" w:name="_Toc157095637"/>
      <w:bookmarkStart w:id="141" w:name="_Toc157095949"/>
      <w:r w:rsidRPr="00985BDB">
        <w:rPr>
          <w:bCs/>
        </w:rPr>
        <w:t>Distinct layer</w:t>
      </w:r>
      <w:ins w:id="142" w:author="Max Happel MSB Berlin" w:date="2024-01-30T17:58:00Z">
        <w:r w:rsidR="00E35C9C">
          <w:rPr>
            <w:bCs/>
          </w:rPr>
          <w:t>-</w:t>
        </w:r>
      </w:ins>
      <w:del w:id="143" w:author="Max Happel MSB Berlin" w:date="2024-01-30T17:58:00Z">
        <w:r w:rsidRPr="00985BDB" w:rsidDel="00E35C9C">
          <w:rPr>
            <w:bCs/>
          </w:rPr>
          <w:delText xml:space="preserve"> wise</w:delText>
        </w:r>
      </w:del>
      <w:ins w:id="144" w:author="Max Happel MSB Berlin" w:date="2024-01-30T17:58:00Z">
        <w:r w:rsidR="00E35C9C">
          <w:rPr>
            <w:bCs/>
          </w:rPr>
          <w:t>specific</w:t>
        </w:r>
      </w:ins>
      <w:r w:rsidRPr="00985BDB">
        <w:rPr>
          <w:bCs/>
        </w:rPr>
        <w:t xml:space="preserve"> shift in frontal activity patterns: Exploitation to exploration</w:t>
      </w:r>
      <w:bookmarkEnd w:id="140"/>
      <w:bookmarkEnd w:id="141"/>
    </w:p>
    <w:p w14:paraId="645C3B6A" w14:textId="17472F4D" w:rsidR="007B7F83" w:rsidRPr="00E40072" w:rsidRDefault="007B7F83" w:rsidP="007B7F83">
      <w:pPr>
        <w:rPr>
          <w:rFonts w:cs="Arial"/>
          <w:szCs w:val="24"/>
        </w:rPr>
      </w:pPr>
      <w:r w:rsidRPr="00E40072">
        <w:rPr>
          <w:rFonts w:cs="Arial"/>
          <w:szCs w:val="24"/>
        </w:rPr>
        <w:t xml:space="preserve">Through the analysis of current source density profiles from laminar recordings, we identified five distinct cortical layers (Figure </w:t>
      </w:r>
      <w:r w:rsidR="0090649E" w:rsidRPr="00E40072">
        <w:rPr>
          <w:rFonts w:cs="Arial"/>
          <w:szCs w:val="24"/>
        </w:rPr>
        <w:t>6</w:t>
      </w:r>
      <w:r w:rsidRPr="00E40072">
        <w:rPr>
          <w:rFonts w:cs="Arial"/>
          <w:szCs w:val="24"/>
        </w:rPr>
        <w:t xml:space="preserve">). To focus on the local excitatory synaptic populations, we isolated and analyzed only the sink signals from each layer (as detailed in the methods section). The comparison of layer-wise averaged sink activity between the last poke and the first unrewarded poke following the last rewarded poke revealed that the differences in overall frontal activity, previously noted (Figure </w:t>
      </w:r>
      <w:r w:rsidR="00557674" w:rsidRPr="00E40072">
        <w:rPr>
          <w:rFonts w:cs="Arial"/>
          <w:szCs w:val="24"/>
        </w:rPr>
        <w:t>8</w:t>
      </w:r>
      <w:r w:rsidRPr="00E40072">
        <w:rPr>
          <w:rFonts w:cs="Arial"/>
          <w:szCs w:val="24"/>
        </w:rPr>
        <w:t xml:space="preserve">A), are primarily driven by variations in the superficial layers (layers I/II and III/IV) (Figure </w:t>
      </w:r>
      <w:r w:rsidR="00557674" w:rsidRPr="00E40072">
        <w:rPr>
          <w:rFonts w:cs="Arial"/>
          <w:szCs w:val="24"/>
        </w:rPr>
        <w:t>10</w:t>
      </w:r>
      <w:r w:rsidRPr="00E40072">
        <w:rPr>
          <w:rFonts w:cs="Arial"/>
          <w:szCs w:val="24"/>
        </w:rPr>
        <w:t>A). Particularly, for the last poke, these layers exhibited two pronounced peaks in amplitude: one immediately at the retraction from the spout (early phase, 0-100 ms) and another following this period (late phase, 100-500 ms), coinciding with the time just before the animal decides to explore an alternative spout.</w:t>
      </w:r>
    </w:p>
    <w:p w14:paraId="41604FE9" w14:textId="35674CA6" w:rsidR="007B7F83" w:rsidRPr="00E40072" w:rsidRDefault="007B7F83" w:rsidP="007B7F83">
      <w:pPr>
        <w:rPr>
          <w:rFonts w:cs="Arial"/>
          <w:szCs w:val="24"/>
        </w:rPr>
      </w:pPr>
      <w:r w:rsidRPr="00E40072">
        <w:rPr>
          <w:rFonts w:cs="Arial"/>
          <w:szCs w:val="24"/>
        </w:rPr>
        <w:t xml:space="preserve">When evaluating the RMS of individual pokes, an initial decline in activity was noted across all cortical layers, reflecting the trend observed in the overall frontal activity (Figure </w:t>
      </w:r>
      <w:r w:rsidR="00557674" w:rsidRPr="00E40072">
        <w:rPr>
          <w:rFonts w:cs="Arial"/>
          <w:szCs w:val="24"/>
        </w:rPr>
        <w:t>10</w:t>
      </w:r>
      <w:r w:rsidRPr="00E40072">
        <w:rPr>
          <w:rFonts w:cs="Arial"/>
          <w:szCs w:val="24"/>
        </w:rPr>
        <w:t xml:space="preserve">B). However, a pivotal shift occurs as the animal nears the exploration phase (from the penultimate unrewarded poke, n-2, to the last poke, n). During this transition, a marked escalation in activity was observed in the superficial layers I/II and III/IV, as well as in layer Vb. This increased activity was especially pronounced in the early phase immediately following the nose poke. </w:t>
      </w:r>
      <w:r w:rsidR="00733C8B" w:rsidRPr="00E40072">
        <w:rPr>
          <w:rFonts w:cs="Arial"/>
          <w:szCs w:val="24"/>
        </w:rPr>
        <w:t>Like</w:t>
      </w:r>
      <w:r w:rsidRPr="00E40072">
        <w:rPr>
          <w:rFonts w:cs="Arial"/>
          <w:szCs w:val="24"/>
        </w:rPr>
        <w:t xml:space="preserve"> the early phase, during the late phase, a general decrease in activity was noted across all pokes. However, in contrast to early phase where layers I/II, III/IV, and Vb showed a steep increase in activity, here, </w:t>
      </w:r>
      <w:r w:rsidRPr="00E40072">
        <w:rPr>
          <w:rFonts w:cs="Arial"/>
          <w:szCs w:val="24"/>
        </w:rPr>
        <w:lastRenderedPageBreak/>
        <w:t>these layers only exhibited a subtle uptick in activity during the moments leading up to the decision to explore (from n-2 to nth poke), providing a nuanced view of the layer-specific activity dynamics associated with the shift from exploitation to exploration.</w:t>
      </w:r>
    </w:p>
    <w:p w14:paraId="26E687E5" w14:textId="77777777" w:rsidR="007B7F83" w:rsidRPr="00E40072" w:rsidRDefault="007B7F83" w:rsidP="007B7F83">
      <w:pPr>
        <w:keepNext/>
        <w:jc w:val="center"/>
        <w:rPr>
          <w:rFonts w:cs="Arial"/>
          <w:szCs w:val="24"/>
        </w:rPr>
      </w:pPr>
      <w:r w:rsidRPr="00E40072">
        <w:rPr>
          <w:rFonts w:cs="Arial"/>
          <w:noProof/>
          <w:szCs w:val="24"/>
        </w:rPr>
        <w:drawing>
          <wp:inline distT="0" distB="0" distL="0" distR="0" wp14:anchorId="249393C3" wp14:editId="5FD905FC">
            <wp:extent cx="5410200" cy="5609981"/>
            <wp:effectExtent l="0" t="0" r="0" b="3810"/>
            <wp:docPr id="1474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7329" name=""/>
                    <pic:cNvPicPr/>
                  </pic:nvPicPr>
                  <pic:blipFill>
                    <a:blip r:embed="rId21"/>
                    <a:stretch>
                      <a:fillRect/>
                    </a:stretch>
                  </pic:blipFill>
                  <pic:spPr>
                    <a:xfrm>
                      <a:off x="0" y="0"/>
                      <a:ext cx="5416197" cy="5616199"/>
                    </a:xfrm>
                    <a:prstGeom prst="rect">
                      <a:avLst/>
                    </a:prstGeom>
                  </pic:spPr>
                </pic:pic>
              </a:graphicData>
            </a:graphic>
          </wp:inline>
        </w:drawing>
      </w:r>
    </w:p>
    <w:p w14:paraId="42888D02" w14:textId="65A34D33" w:rsidR="007B7F83" w:rsidRPr="00E40072" w:rsidRDefault="007B7F83" w:rsidP="007B7F83">
      <w:pPr>
        <w:pStyle w:val="Caption"/>
        <w:ind w:left="851" w:hanging="851"/>
        <w:rPr>
          <w:rFonts w:cs="Arial"/>
          <w:i w:val="0"/>
          <w:color w:val="auto"/>
          <w:sz w:val="20"/>
          <w:szCs w:val="20"/>
        </w:rPr>
      </w:pPr>
      <w:bookmarkStart w:id="145" w:name="_Toc157095410"/>
      <w:r w:rsidRPr="00717654">
        <w:rPr>
          <w:rFonts w:cs="Arial"/>
          <w:b/>
          <w:bCs/>
          <w:i w:val="0"/>
          <w:color w:val="auto"/>
          <w:sz w:val="20"/>
          <w:szCs w:val="20"/>
        </w:rPr>
        <w:t xml:space="preserve">Figure </w:t>
      </w:r>
      <w:r w:rsidRPr="00717654">
        <w:rPr>
          <w:rFonts w:cs="Arial"/>
          <w:b/>
          <w:bCs/>
          <w:i w:val="0"/>
          <w:color w:val="auto"/>
          <w:sz w:val="20"/>
          <w:szCs w:val="20"/>
        </w:rPr>
        <w:fldChar w:fldCharType="begin"/>
      </w:r>
      <w:r w:rsidRPr="00717654">
        <w:rPr>
          <w:rFonts w:cs="Arial"/>
          <w:b/>
          <w:bCs/>
          <w:i w:val="0"/>
          <w:color w:val="auto"/>
          <w:sz w:val="20"/>
          <w:szCs w:val="20"/>
        </w:rPr>
        <w:instrText xml:space="preserve"> SEQ Figure \* ARABIC </w:instrText>
      </w:r>
      <w:r w:rsidRPr="00717654">
        <w:rPr>
          <w:rFonts w:cs="Arial"/>
          <w:b/>
          <w:bCs/>
          <w:i w:val="0"/>
          <w:color w:val="auto"/>
          <w:sz w:val="20"/>
          <w:szCs w:val="20"/>
        </w:rPr>
        <w:fldChar w:fldCharType="separate"/>
      </w:r>
      <w:r w:rsidR="00557674" w:rsidRPr="00717654">
        <w:rPr>
          <w:rFonts w:cs="Arial"/>
          <w:b/>
          <w:bCs/>
          <w:i w:val="0"/>
          <w:noProof/>
          <w:color w:val="auto"/>
          <w:sz w:val="20"/>
          <w:szCs w:val="20"/>
        </w:rPr>
        <w:t>10</w:t>
      </w:r>
      <w:r w:rsidRPr="00717654">
        <w:rPr>
          <w:rFonts w:cs="Arial"/>
          <w:b/>
          <w:bCs/>
          <w:i w:val="0"/>
          <w:color w:val="auto"/>
          <w:sz w:val="20"/>
          <w:szCs w:val="20"/>
        </w:rPr>
        <w:fldChar w:fldCharType="end"/>
      </w:r>
      <w:r w:rsidRPr="00F707F4">
        <w:rPr>
          <w:rFonts w:cs="Arial"/>
          <w:b/>
          <w:bCs/>
          <w:i w:val="0"/>
          <w:color w:val="auto"/>
          <w:sz w:val="20"/>
          <w:szCs w:val="20"/>
        </w:rPr>
        <w:t>:</w:t>
      </w:r>
      <w:r w:rsidRPr="00E40072">
        <w:rPr>
          <w:rFonts w:cs="Arial"/>
          <w:i w:val="0"/>
          <w:color w:val="auto"/>
          <w:sz w:val="20"/>
          <w:szCs w:val="20"/>
        </w:rPr>
        <w:t xml:space="preserve"> </w:t>
      </w:r>
      <w:r w:rsidRPr="00BE5193">
        <w:rPr>
          <w:rFonts w:cs="Arial"/>
          <w:b/>
          <w:bCs/>
          <w:i w:val="0"/>
          <w:color w:val="auto"/>
          <w:sz w:val="20"/>
          <w:szCs w:val="20"/>
        </w:rPr>
        <w:t>Layer specific cortical activity in frontal region A</w:t>
      </w:r>
      <w:r w:rsidR="00BE5193">
        <w:rPr>
          <w:rFonts w:cs="Arial"/>
          <w:b/>
          <w:bCs/>
          <w:i w:val="0"/>
          <w:color w:val="auto"/>
          <w:sz w:val="20"/>
          <w:szCs w:val="20"/>
        </w:rPr>
        <w:t xml:space="preserve"> (FrA)</w:t>
      </w:r>
      <w:r w:rsidRPr="00E40072">
        <w:rPr>
          <w:rFonts w:cs="Arial"/>
          <w:i w:val="0"/>
          <w:color w:val="auto"/>
          <w:sz w:val="20"/>
          <w:szCs w:val="20"/>
        </w:rPr>
        <w:t xml:space="preserve">. </w:t>
      </w:r>
      <w:r w:rsidRPr="00BE7747">
        <w:rPr>
          <w:rFonts w:cs="Arial"/>
          <w:b/>
          <w:bCs/>
          <w:i w:val="0"/>
          <w:color w:val="auto"/>
          <w:sz w:val="20"/>
          <w:szCs w:val="20"/>
        </w:rPr>
        <w:t>A</w:t>
      </w:r>
      <w:r w:rsidR="00BE7747" w:rsidRPr="00BE7747">
        <w:rPr>
          <w:rFonts w:cs="Arial"/>
          <w:b/>
          <w:bCs/>
          <w:i w:val="0"/>
          <w:color w:val="auto"/>
          <w:sz w:val="20"/>
          <w:szCs w:val="20"/>
        </w:rPr>
        <w:t>)</w:t>
      </w:r>
      <w:r w:rsidRPr="00E40072">
        <w:rPr>
          <w:rFonts w:cs="Arial"/>
          <w:i w:val="0"/>
          <w:color w:val="auto"/>
          <w:sz w:val="20"/>
          <w:szCs w:val="20"/>
        </w:rPr>
        <w:t xml:space="preserve"> Grand averaged rectified sink activity (n=5) is displayed for all identified cortical layers from the grand CSD profile (Figure 3). Epochs shown span from -1 to +2 seconds from the end of the poke (t = 0), focusing on the first unrewarded poke following the last rewarded poke (illustrated in brown) and the last unrewarded poke (illustrated in green). Two distinct time intervals (epochs) were selected for RMS computation based on the averaged rectified sinks: the early phase (0 – 100 ms, marked in yellow), and the late phase (100 – 500 ms, marked in light pink). </w:t>
      </w:r>
      <w:r w:rsidRPr="00BE7747">
        <w:rPr>
          <w:rFonts w:cs="Arial"/>
          <w:b/>
          <w:bCs/>
          <w:i w:val="0"/>
          <w:color w:val="auto"/>
          <w:sz w:val="20"/>
          <w:szCs w:val="20"/>
        </w:rPr>
        <w:t>B</w:t>
      </w:r>
      <w:r w:rsidR="00BE7747" w:rsidRPr="00BE7747">
        <w:rPr>
          <w:rFonts w:cs="Arial"/>
          <w:b/>
          <w:bCs/>
          <w:i w:val="0"/>
          <w:color w:val="auto"/>
          <w:sz w:val="20"/>
          <w:szCs w:val="20"/>
        </w:rPr>
        <w:t>)</w:t>
      </w:r>
      <w:r w:rsidRPr="00E40072">
        <w:rPr>
          <w:rFonts w:cs="Arial"/>
          <w:i w:val="0"/>
          <w:color w:val="auto"/>
          <w:sz w:val="20"/>
          <w:szCs w:val="20"/>
        </w:rPr>
        <w:t xml:space="preserve"> Layer-wise Z scores for the RMS, derived from the average rectified sinks, quantify activity for unrewarded pokes ranging from the last rewarded poke to the last poke before the animal disengages from the current spout. As with Figure 5B, this illustration depicts a sequence of 7 consecutive unrewarded pokes, where n-7 denotes the first unrewarded poke after the last rewarded poke, and n signifies the last unrewarded </w:t>
      </w:r>
      <w:r w:rsidR="003B3D47" w:rsidRPr="00E40072">
        <w:rPr>
          <w:rFonts w:cs="Arial"/>
          <w:i w:val="0"/>
          <w:color w:val="auto"/>
          <w:sz w:val="20"/>
          <w:szCs w:val="20"/>
        </w:rPr>
        <w:t>poke.</w:t>
      </w:r>
      <w:bookmarkEnd w:id="145"/>
    </w:p>
    <w:p w14:paraId="42FC9D78" w14:textId="23C76B78" w:rsidR="007B7F83" w:rsidRPr="00E40072" w:rsidRDefault="007B7F83">
      <w:pPr>
        <w:spacing w:before="0" w:line="259" w:lineRule="auto"/>
        <w:jc w:val="left"/>
        <w:rPr>
          <w:rFonts w:cs="Arial"/>
          <w:iCs/>
          <w:szCs w:val="24"/>
        </w:rPr>
      </w:pPr>
      <w:r w:rsidRPr="00E40072">
        <w:rPr>
          <w:rFonts w:cs="Arial"/>
          <w:i/>
          <w:szCs w:val="24"/>
        </w:rPr>
        <w:br w:type="page"/>
      </w:r>
    </w:p>
    <w:p w14:paraId="5DB22F52" w14:textId="77777777" w:rsidR="00B65717" w:rsidRDefault="00B65717" w:rsidP="00B65717">
      <w:pPr>
        <w:spacing w:before="0" w:line="259" w:lineRule="auto"/>
        <w:jc w:val="center"/>
        <w:rPr>
          <w:b/>
          <w:sz w:val="48"/>
          <w:szCs w:val="46"/>
        </w:rPr>
      </w:pPr>
      <w:bookmarkStart w:id="146" w:name="_Toc157095638"/>
      <w:bookmarkStart w:id="147" w:name="_Toc157095950"/>
    </w:p>
    <w:p w14:paraId="17CE44DE" w14:textId="77777777" w:rsidR="00B65717" w:rsidRDefault="00B65717" w:rsidP="00B65717">
      <w:pPr>
        <w:spacing w:before="0" w:line="259" w:lineRule="auto"/>
        <w:jc w:val="center"/>
        <w:rPr>
          <w:b/>
          <w:sz w:val="48"/>
          <w:szCs w:val="46"/>
        </w:rPr>
      </w:pPr>
    </w:p>
    <w:p w14:paraId="5F34B796" w14:textId="77777777" w:rsidR="00B65717" w:rsidRDefault="00B65717" w:rsidP="00B65717">
      <w:pPr>
        <w:spacing w:before="0" w:line="259" w:lineRule="auto"/>
        <w:jc w:val="center"/>
        <w:rPr>
          <w:b/>
          <w:sz w:val="48"/>
          <w:szCs w:val="46"/>
        </w:rPr>
      </w:pPr>
    </w:p>
    <w:p w14:paraId="0473E584" w14:textId="77777777" w:rsidR="00B65717" w:rsidRDefault="00B65717" w:rsidP="00B65717">
      <w:pPr>
        <w:spacing w:before="0" w:line="259" w:lineRule="auto"/>
        <w:jc w:val="center"/>
        <w:rPr>
          <w:b/>
          <w:sz w:val="48"/>
          <w:szCs w:val="46"/>
        </w:rPr>
      </w:pPr>
    </w:p>
    <w:p w14:paraId="6D389B45" w14:textId="77777777" w:rsidR="00B65717" w:rsidRDefault="00B65717" w:rsidP="00B65717">
      <w:pPr>
        <w:spacing w:before="0" w:line="259" w:lineRule="auto"/>
        <w:jc w:val="center"/>
        <w:rPr>
          <w:b/>
          <w:sz w:val="48"/>
          <w:szCs w:val="46"/>
        </w:rPr>
      </w:pPr>
    </w:p>
    <w:p w14:paraId="2FA98740" w14:textId="77777777" w:rsidR="00B65717" w:rsidRDefault="00B65717" w:rsidP="00B65717">
      <w:pPr>
        <w:spacing w:before="0" w:line="259" w:lineRule="auto"/>
        <w:jc w:val="center"/>
        <w:rPr>
          <w:b/>
          <w:sz w:val="48"/>
          <w:szCs w:val="46"/>
        </w:rPr>
      </w:pPr>
    </w:p>
    <w:p w14:paraId="15B66C5B" w14:textId="77777777" w:rsidR="00B65717" w:rsidRDefault="00B65717" w:rsidP="00B65717">
      <w:pPr>
        <w:spacing w:before="0" w:line="259" w:lineRule="auto"/>
        <w:jc w:val="center"/>
        <w:rPr>
          <w:b/>
          <w:sz w:val="48"/>
          <w:szCs w:val="46"/>
        </w:rPr>
      </w:pPr>
    </w:p>
    <w:p w14:paraId="1267AB30" w14:textId="77777777" w:rsidR="00B65717" w:rsidRDefault="00B65717" w:rsidP="00B65717">
      <w:pPr>
        <w:spacing w:before="0" w:line="259" w:lineRule="auto"/>
        <w:jc w:val="center"/>
        <w:rPr>
          <w:b/>
          <w:sz w:val="48"/>
          <w:szCs w:val="46"/>
        </w:rPr>
      </w:pPr>
    </w:p>
    <w:p w14:paraId="2E1F18E5" w14:textId="64DAF53C" w:rsidR="00B65717" w:rsidRPr="00FA1081" w:rsidRDefault="00B65717" w:rsidP="00B65717">
      <w:pPr>
        <w:spacing w:before="0" w:line="259" w:lineRule="auto"/>
        <w:ind w:left="-1417" w:right="-142"/>
        <w:jc w:val="center"/>
        <w:rPr>
          <w:rFonts w:eastAsiaTheme="majorEastAsia" w:cstheme="majorBidi"/>
          <w:b/>
          <w:sz w:val="28"/>
          <w:szCs w:val="32"/>
        </w:rPr>
      </w:pPr>
      <w:r>
        <w:rPr>
          <w:b/>
          <w:bCs/>
          <w:sz w:val="48"/>
          <w:szCs w:val="46"/>
        </w:rPr>
        <w:t>DISCUSSION</w:t>
      </w:r>
      <w:r w:rsidRPr="00036432">
        <w:rPr>
          <w:b/>
          <w:sz w:val="48"/>
          <w:szCs w:val="46"/>
        </w:rPr>
        <w:t xml:space="preserve"> </w:t>
      </w:r>
      <w:r w:rsidRPr="00FA1081">
        <w:rPr>
          <w:b/>
        </w:rPr>
        <w:br w:type="page"/>
      </w:r>
    </w:p>
    <w:p w14:paraId="201F0372" w14:textId="77777777" w:rsidR="007B7F83" w:rsidRPr="00313DE8" w:rsidRDefault="007B7F83" w:rsidP="009C267B">
      <w:pPr>
        <w:pStyle w:val="Heading1"/>
        <w:rPr>
          <w:bCs/>
        </w:rPr>
      </w:pPr>
      <w:r w:rsidRPr="00313DE8">
        <w:rPr>
          <w:bCs/>
        </w:rPr>
        <w:lastRenderedPageBreak/>
        <w:t>Discussion</w:t>
      </w:r>
      <w:bookmarkEnd w:id="146"/>
      <w:bookmarkEnd w:id="147"/>
    </w:p>
    <w:p w14:paraId="60D3E835" w14:textId="28C0956F" w:rsidR="007B7F83" w:rsidRPr="00E40072" w:rsidRDefault="007B7F83" w:rsidP="007B7F83">
      <w:pPr>
        <w:rPr>
          <w:rFonts w:cs="Arial"/>
          <w:szCs w:val="24"/>
          <w:lang w:val="en-US"/>
        </w:rPr>
      </w:pPr>
      <w:commentRangeStart w:id="148"/>
      <w:r w:rsidRPr="00E40072">
        <w:rPr>
          <w:rFonts w:cs="Arial"/>
          <w:szCs w:val="24"/>
          <w:lang w:val="en-US"/>
        </w:rPr>
        <w:t xml:space="preserve">In </w:t>
      </w:r>
      <w:commentRangeEnd w:id="148"/>
      <w:r w:rsidR="008A5879">
        <w:rPr>
          <w:rStyle w:val="CommentReference"/>
        </w:rPr>
        <w:commentReference w:id="148"/>
      </w:r>
      <w:r w:rsidRPr="00E40072">
        <w:rPr>
          <w:rFonts w:cs="Arial"/>
          <w:szCs w:val="24"/>
          <w:lang w:val="en-US"/>
        </w:rPr>
        <w:t xml:space="preserve">our exploration of the neural underpinnings of decision-making during uncertain foraging situations, we examined the role of the frontal cortex in Mongolian gerbils through multichannel electrode recordings in the anterior frontal field A (FrA). Our study illuminated the gerbil’s reliance on a more sophisticated decision-making rather than rigid foraging rules. Furthermore, the distinct neural patterns within the FrA suggest an intricate encoding of motor actions, as well as reward expectation and evaluation, </w:t>
      </w:r>
      <w:r w:rsidR="00EF556D">
        <w:rPr>
          <w:rFonts w:cs="Arial"/>
          <w:szCs w:val="24"/>
          <w:lang w:val="en-US"/>
        </w:rPr>
        <w:t>hintin</w:t>
      </w:r>
      <w:r w:rsidR="00BC3201">
        <w:rPr>
          <w:rFonts w:cs="Arial"/>
          <w:szCs w:val="24"/>
          <w:lang w:val="en-US"/>
        </w:rPr>
        <w:t>g</w:t>
      </w:r>
      <w:r w:rsidRPr="00E40072">
        <w:rPr>
          <w:rFonts w:cs="Arial"/>
          <w:szCs w:val="24"/>
          <w:lang w:val="en-US"/>
        </w:rPr>
        <w:t xml:space="preserve"> </w:t>
      </w:r>
      <w:r w:rsidR="00BC3201">
        <w:rPr>
          <w:rFonts w:cs="Arial"/>
          <w:szCs w:val="24"/>
          <w:lang w:val="en-US"/>
        </w:rPr>
        <w:t>at</w:t>
      </w:r>
      <w:r w:rsidRPr="00E40072">
        <w:rPr>
          <w:rFonts w:cs="Arial"/>
          <w:szCs w:val="24"/>
          <w:lang w:val="en-US"/>
        </w:rPr>
        <w:t xml:space="preserve"> a complex cognitive process that integrates past experiences with immediate action-outcome assessments. Additionally, our findings on the layer-specific activity within the FrA </w:t>
      </w:r>
      <w:r w:rsidR="0092581F">
        <w:rPr>
          <w:rFonts w:cs="Arial"/>
          <w:szCs w:val="24"/>
          <w:lang w:val="en-US"/>
        </w:rPr>
        <w:t xml:space="preserve">suggests </w:t>
      </w:r>
      <w:r w:rsidRPr="00E40072">
        <w:rPr>
          <w:rFonts w:cs="Arial"/>
          <w:szCs w:val="24"/>
          <w:lang w:val="en-US"/>
        </w:rPr>
        <w:t>a nuanced, layer-dependent processing mechanism, potentially underpinning the adaptive decision-making observed in these animals</w:t>
      </w:r>
      <w:del w:id="149" w:author="Max Happel MSB Berlin" w:date="2024-01-30T18:02:00Z">
        <w:r w:rsidRPr="00E40072" w:rsidDel="008A5879">
          <w:rPr>
            <w:rFonts w:cs="Arial"/>
            <w:szCs w:val="24"/>
            <w:lang w:val="en-US"/>
          </w:rPr>
          <w:delText>.</w:delText>
        </w:r>
      </w:del>
    </w:p>
    <w:p w14:paraId="3C801125" w14:textId="3FCA1255" w:rsidR="007B7F83" w:rsidRPr="00985BDB" w:rsidRDefault="007B7F83" w:rsidP="00985BDB">
      <w:pPr>
        <w:pStyle w:val="Heading2"/>
      </w:pPr>
      <w:bookmarkStart w:id="150" w:name="_Toc157095639"/>
      <w:bookmarkStart w:id="151" w:name="_Toc157095951"/>
      <w:r w:rsidRPr="00985BDB">
        <w:t>Inference-</w:t>
      </w:r>
      <w:r w:rsidR="0049119A">
        <w:t>b</w:t>
      </w:r>
      <w:r w:rsidRPr="00985BDB">
        <w:t xml:space="preserve">ound </w:t>
      </w:r>
      <w:r w:rsidR="0049119A">
        <w:t>d</w:t>
      </w:r>
      <w:r w:rsidRPr="00985BDB">
        <w:t>ecision-</w:t>
      </w:r>
      <w:r w:rsidR="0049119A">
        <w:t>m</w:t>
      </w:r>
      <w:r w:rsidRPr="00985BDB">
        <w:t xml:space="preserve">aking in </w:t>
      </w:r>
      <w:r w:rsidR="0049119A">
        <w:t>g</w:t>
      </w:r>
      <w:r w:rsidRPr="00985BDB">
        <w:t>erbils</w:t>
      </w:r>
      <w:bookmarkEnd w:id="150"/>
      <w:bookmarkEnd w:id="151"/>
    </w:p>
    <w:p w14:paraId="181E94C1" w14:textId="6E83DA75" w:rsidR="007B7F83" w:rsidRPr="00E40072" w:rsidRDefault="007B7F83" w:rsidP="007B7F83">
      <w:pPr>
        <w:rPr>
          <w:rFonts w:cs="Arial"/>
          <w:szCs w:val="24"/>
        </w:rPr>
      </w:pPr>
      <w:r w:rsidRPr="00E40072">
        <w:rPr>
          <w:rFonts w:cs="Arial"/>
          <w:szCs w:val="24"/>
        </w:rPr>
        <w:t xml:space="preserve">In the world of foraging, optimal decision-making is pivotal. It is not merely a question of when an animal feeds, but rather how it determines the opportune moment to abandon a known resource in search of potentially greater yields elsewhere. </w:t>
      </w:r>
      <w:r w:rsidRPr="00E40072">
        <w:rPr>
          <w:rFonts w:cs="Arial"/>
          <w:szCs w:val="24"/>
          <w:lang w:val="en-US"/>
        </w:rPr>
        <w:t>One of the most prominent models of optimal foraging is the</w:t>
      </w:r>
      <w:r w:rsidRPr="00E40072">
        <w:rPr>
          <w:rFonts w:cs="Arial"/>
          <w:szCs w:val="24"/>
        </w:rPr>
        <w:t xml:space="preserve"> Marginal Value Theorem (MVT).  Proposed by </w:t>
      </w:r>
      <w:sdt>
        <w:sdtPr>
          <w:rPr>
            <w:rFonts w:cs="Arial"/>
            <w:color w:val="000000"/>
            <w:szCs w:val="24"/>
          </w:rPr>
          <w:tag w:val="MENDELEY_CITATION_v3_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"/>
          <w:id w:val="-1234848072"/>
          <w:placeholder>
            <w:docPart w:val="DefaultPlaceholder_-1854013440"/>
          </w:placeholder>
        </w:sdtPr>
        <w:sdtContent>
          <w:proofErr w:type="spellStart"/>
          <w:r w:rsidR="006D6D02" w:rsidRPr="006D6D02">
            <w:rPr>
              <w:rFonts w:cs="Arial"/>
              <w:color w:val="000000"/>
              <w:szCs w:val="24"/>
            </w:rPr>
            <w:t>Charnov</w:t>
          </w:r>
          <w:proofErr w:type="spellEnd"/>
          <w:r w:rsidR="006D6D02" w:rsidRPr="006D6D02">
            <w:rPr>
              <w:rFonts w:cs="Arial"/>
              <w:color w:val="000000"/>
              <w:szCs w:val="24"/>
            </w:rPr>
            <w:t>, 1976</w:t>
          </w:r>
        </w:sdtContent>
      </w:sdt>
      <w:r w:rsidRPr="00E40072">
        <w:rPr>
          <w:rFonts w:cs="Arial"/>
          <w:szCs w:val="24"/>
        </w:rPr>
        <w:t xml:space="preserve">, </w:t>
      </w:r>
      <w:r w:rsidR="00565BA3" w:rsidRPr="00E40072">
        <w:rPr>
          <w:rFonts w:cs="Arial"/>
          <w:szCs w:val="24"/>
        </w:rPr>
        <w:t xml:space="preserve">the theory </w:t>
      </w:r>
      <w:r w:rsidRPr="00E40072">
        <w:rPr>
          <w:rFonts w:cs="Arial"/>
          <w:szCs w:val="24"/>
        </w:rPr>
        <w:t>suggests that an animal should leave a food source when the immediate rate of reward collection falls to the environmental average. This model presupposes a static environment with predictable reward probabilities, allowing for the calculation of current versus average reward rates.</w:t>
      </w:r>
    </w:p>
    <w:p w14:paraId="683D818F" w14:textId="7740C765" w:rsidR="007B7F83" w:rsidRPr="00E40072" w:rsidRDefault="007B7F83" w:rsidP="007B7F83">
      <w:pPr>
        <w:rPr>
          <w:rFonts w:cs="Arial"/>
          <w:szCs w:val="24"/>
        </w:rPr>
      </w:pPr>
      <w:r w:rsidRPr="00E40072">
        <w:rPr>
          <w:rFonts w:cs="Arial"/>
          <w:szCs w:val="24"/>
        </w:rPr>
        <w:t xml:space="preserve">Our foraging paradigm presents a more complex scenario. Gerbils must navigate an environment with hidden and shifting probabilities, making it implausible for them to accurately calculate reward rates. </w:t>
      </w:r>
      <w:r w:rsidR="00D42271" w:rsidRPr="00E40072">
        <w:rPr>
          <w:rFonts w:cs="Arial"/>
          <w:szCs w:val="24"/>
        </w:rPr>
        <w:t>So, w</w:t>
      </w:r>
      <w:r w:rsidRPr="00E40072">
        <w:rPr>
          <w:rFonts w:cs="Arial"/>
          <w:szCs w:val="24"/>
        </w:rPr>
        <w:t>hat guides their decision in this uncertainty</w:t>
      </w:r>
      <w:r w:rsidRPr="00E40072">
        <w:rPr>
          <w:rFonts w:cs="Arial"/>
          <w:szCs w:val="24"/>
          <w:lang w:val="en-US"/>
        </w:rPr>
        <w:t xml:space="preserve">? Do they operate under any specific </w:t>
      </w:r>
      <w:r w:rsidR="003B3D47" w:rsidRPr="00E40072">
        <w:rPr>
          <w:rFonts w:cs="Arial"/>
          <w:szCs w:val="24"/>
          <w:lang w:val="en-US"/>
        </w:rPr>
        <w:t>rules,</w:t>
      </w:r>
      <w:r w:rsidRPr="00E40072">
        <w:rPr>
          <w:rFonts w:cs="Arial"/>
          <w:szCs w:val="24"/>
          <w:lang w:val="en-US"/>
        </w:rPr>
        <w:t xml:space="preserve"> or they act in a seemingly random manner? </w:t>
      </w:r>
      <w:r w:rsidRPr="00E40072">
        <w:rPr>
          <w:rFonts w:cs="Arial"/>
          <w:szCs w:val="24"/>
        </w:rPr>
        <w:t>Our examination of spout-leaving behavior aimed to shed light on this dynamic decision-making process.</w:t>
      </w:r>
    </w:p>
    <w:p w14:paraId="40BDF460" w14:textId="13817644" w:rsidR="00B52FAA" w:rsidRPr="00E40072" w:rsidRDefault="007B7F83" w:rsidP="007B7F83">
      <w:pPr>
        <w:rPr>
          <w:rFonts w:cs="Arial"/>
          <w:szCs w:val="24"/>
        </w:rPr>
      </w:pPr>
      <w:r w:rsidRPr="00E40072">
        <w:rPr>
          <w:rFonts w:cs="Arial"/>
          <w:szCs w:val="24"/>
          <w:lang w:val="en-US"/>
        </w:rPr>
        <w:t>The gerbil’s varied resident times and rewards across different spout qualities (</w:t>
      </w:r>
      <w:r w:rsidR="008B24B2" w:rsidRPr="00E40072">
        <w:rPr>
          <w:rFonts w:cs="Arial"/>
          <w:szCs w:val="24"/>
          <w:lang w:val="en-US"/>
        </w:rPr>
        <w:t>Fig.4</w:t>
      </w:r>
      <w:r w:rsidRPr="00E40072">
        <w:rPr>
          <w:rFonts w:cs="Arial"/>
          <w:szCs w:val="24"/>
          <w:lang w:val="en-US"/>
        </w:rPr>
        <w:t>) indicate that they did not conform to fixed-time or fixed-</w:t>
      </w:r>
      <w:r w:rsidR="00CB172B" w:rsidRPr="00E40072">
        <w:rPr>
          <w:rFonts w:cs="Arial"/>
          <w:szCs w:val="24"/>
          <w:lang w:val="en-US"/>
        </w:rPr>
        <w:t>reward</w:t>
      </w:r>
      <w:r w:rsidRPr="00E40072">
        <w:rPr>
          <w:rFonts w:cs="Arial"/>
          <w:szCs w:val="24"/>
          <w:lang w:val="en-US"/>
        </w:rPr>
        <w:t xml:space="preserve"> rules, which prescribe consistent duration or reward counts before leaving a spout. </w:t>
      </w:r>
      <w:r w:rsidRPr="00E40072">
        <w:rPr>
          <w:rFonts w:cs="Arial"/>
          <w:szCs w:val="24"/>
        </w:rPr>
        <w:t>These strategies would only be beneficial in a stable environment with constant probabilities. For instance, under a fixed-reward rule, a gerbil might overstay in a lower-quality spout, expending more effort for fewer rewards, thereby missing optimal opportunities to switch.</w:t>
      </w:r>
      <w:r w:rsidR="00B52FAA" w:rsidRPr="00E40072">
        <w:rPr>
          <w:rFonts w:cs="Arial"/>
          <w:szCs w:val="24"/>
        </w:rPr>
        <w:t xml:space="preserve"> </w:t>
      </w:r>
    </w:p>
    <w:p w14:paraId="0F3CADB3" w14:textId="46EFFEEB" w:rsidR="007B7F83" w:rsidRPr="00E40072" w:rsidRDefault="007B7F83" w:rsidP="007B7F83">
      <w:pPr>
        <w:rPr>
          <w:rFonts w:cs="Arial"/>
          <w:szCs w:val="24"/>
        </w:rPr>
      </w:pPr>
      <w:r w:rsidRPr="00E40072">
        <w:rPr>
          <w:rFonts w:cs="Arial"/>
          <w:szCs w:val="24"/>
        </w:rPr>
        <w:lastRenderedPageBreak/>
        <w:t xml:space="preserve">In </w:t>
      </w:r>
      <w:r w:rsidR="009B04B9" w:rsidRPr="00E40072">
        <w:rPr>
          <w:rFonts w:cs="Arial"/>
          <w:szCs w:val="24"/>
        </w:rPr>
        <w:t>an</w:t>
      </w:r>
      <w:r w:rsidRPr="00E40072">
        <w:rPr>
          <w:rFonts w:cs="Arial"/>
          <w:szCs w:val="24"/>
        </w:rPr>
        <w:t xml:space="preserve"> unpredictable setting</w:t>
      </w:r>
      <w:r w:rsidR="009B04B9" w:rsidRPr="00E40072">
        <w:rPr>
          <w:rFonts w:cs="Arial"/>
          <w:szCs w:val="24"/>
        </w:rPr>
        <w:t xml:space="preserve"> such as our foraging paradigm</w:t>
      </w:r>
      <w:r w:rsidRPr="00E40072">
        <w:rPr>
          <w:rFonts w:cs="Arial"/>
          <w:szCs w:val="24"/>
        </w:rPr>
        <w:t xml:space="preserve">, the likelihood of reliably estimating a spout's quality upon entry is low. Instead, each successful forage might provide incremental information about the spout's value, potentially influencing the decision to stay. While our findings initially suggest an alignment with the incremental rule </w:t>
      </w:r>
      <w:r w:rsidR="00800517" w:rsidRPr="00E40072">
        <w:rPr>
          <w:rFonts w:cs="Arial"/>
          <w:szCs w:val="24"/>
        </w:rPr>
        <w:t xml:space="preserve">i.e., </w:t>
      </w:r>
      <w:r w:rsidRPr="00E40072">
        <w:rPr>
          <w:rFonts w:cs="Arial"/>
          <w:szCs w:val="24"/>
        </w:rPr>
        <w:t>the more the number of rewards the animal receives, more time it takes to leave the current spout</w:t>
      </w:r>
      <w:r w:rsidR="00800517" w:rsidRPr="00E40072">
        <w:rPr>
          <w:rFonts w:cs="Arial"/>
          <w:szCs w:val="24"/>
        </w:rPr>
        <w:t xml:space="preserve">, </w:t>
      </w:r>
      <w:r w:rsidRPr="00E40072">
        <w:rPr>
          <w:rFonts w:cs="Arial"/>
          <w:szCs w:val="24"/>
        </w:rPr>
        <w:t>the pattern of consecutive unrewarded pokes before switching suggests that the behaviour is not entirely driven</w:t>
      </w:r>
      <w:r w:rsidR="005D0906" w:rsidRPr="00E40072">
        <w:rPr>
          <w:rFonts w:cs="Arial"/>
          <w:szCs w:val="24"/>
        </w:rPr>
        <w:t xml:space="preserve"> by</w:t>
      </w:r>
      <w:r w:rsidRPr="00E40072">
        <w:rPr>
          <w:rFonts w:cs="Arial"/>
          <w:szCs w:val="24"/>
        </w:rPr>
        <w:t xml:space="preserve"> this rule. Regardless of the spout's starting probability or the number of rewards accumulated, gerbils exhibited a consistent behavior of leaving after a </w:t>
      </w:r>
      <w:r w:rsidR="00E5622D" w:rsidRPr="00E40072">
        <w:rPr>
          <w:rFonts w:cs="Arial"/>
          <w:szCs w:val="24"/>
        </w:rPr>
        <w:t>consistent</w:t>
      </w:r>
      <w:r w:rsidRPr="00E40072">
        <w:rPr>
          <w:rFonts w:cs="Arial"/>
          <w:szCs w:val="24"/>
        </w:rPr>
        <w:t xml:space="preserve"> number of unrewarded pokes (</w:t>
      </w:r>
      <w:r w:rsidR="0053067D" w:rsidRPr="00E40072">
        <w:rPr>
          <w:rFonts w:cs="Arial"/>
          <w:szCs w:val="24"/>
        </w:rPr>
        <w:t>Fig.5</w:t>
      </w:r>
      <w:r w:rsidRPr="00E40072">
        <w:rPr>
          <w:rFonts w:cs="Arial"/>
          <w:szCs w:val="24"/>
        </w:rPr>
        <w:t xml:space="preserve">). This consistency suggests a reliance on the </w:t>
      </w:r>
      <w:r w:rsidR="007C4F35" w:rsidRPr="00E40072">
        <w:rPr>
          <w:rFonts w:cs="Arial"/>
          <w:szCs w:val="24"/>
        </w:rPr>
        <w:t>Giving up Time (GUT)</w:t>
      </w:r>
      <w:r w:rsidRPr="00E40072">
        <w:rPr>
          <w:rFonts w:cs="Arial"/>
          <w:szCs w:val="24"/>
        </w:rPr>
        <w:t xml:space="preserve"> rule, where a forager tolerates only a specific duration without reward </w:t>
      </w:r>
      <w:r w:rsidRPr="00E40072">
        <w:rPr>
          <w:rFonts w:cs="Arial"/>
          <w:szCs w:val="24"/>
          <w:lang w:val="en-US"/>
        </w:rPr>
        <w:t>following the last successful forage (last reward)</w:t>
      </w:r>
      <w:r w:rsidRPr="00E40072">
        <w:rPr>
          <w:rFonts w:cs="Arial"/>
          <w:szCs w:val="24"/>
        </w:rPr>
        <w:t xml:space="preserve">. </w:t>
      </w:r>
      <w:r w:rsidRPr="00E40072">
        <w:rPr>
          <w:rFonts w:cs="Arial"/>
          <w:szCs w:val="24"/>
          <w:lang w:val="en-US"/>
        </w:rPr>
        <w:t xml:space="preserve">Exceeding this temporal threshold prompts a switch to another spout while each new reward resets this temporal tolerance. In other words, </w:t>
      </w:r>
      <w:r w:rsidRPr="00E40072">
        <w:rPr>
          <w:rFonts w:cs="Arial"/>
          <w:szCs w:val="24"/>
        </w:rPr>
        <w:t>a single reward appeared to reset their attempt to explore, hinting that they valued this positive outcome more than the absence of it—a hallmark of inference over mere stimulus-response.</w:t>
      </w:r>
    </w:p>
    <w:p w14:paraId="25E076A8" w14:textId="40AD5BFF" w:rsidR="007B7F83" w:rsidRPr="00E40072" w:rsidRDefault="007B7F83" w:rsidP="007B7F83">
      <w:pPr>
        <w:rPr>
          <w:rFonts w:cs="Arial"/>
          <w:szCs w:val="24"/>
          <w:lang w:val="en-US"/>
        </w:rPr>
      </w:pPr>
      <w:r w:rsidRPr="00E40072">
        <w:rPr>
          <w:rFonts w:cs="Arial"/>
          <w:szCs w:val="24"/>
        </w:rPr>
        <w:t xml:space="preserve">This propensity of the gerbils to form an inference about the action-outcome in the foraging task and alter their action based on </w:t>
      </w:r>
      <w:r w:rsidRPr="00E40072">
        <w:rPr>
          <w:rFonts w:cs="Arial"/>
          <w:szCs w:val="24"/>
          <w:lang w:val="en-US"/>
        </w:rPr>
        <w:t xml:space="preserve">accumulated evidence rather than immediate stimuli </w:t>
      </w:r>
      <w:r w:rsidRPr="00E40072">
        <w:rPr>
          <w:rFonts w:cs="Arial"/>
          <w:szCs w:val="24"/>
        </w:rPr>
        <w:t>aligns with observed behaviours in other rodents, primates, and humans, where adaptive strategies are formed through experience</w:t>
      </w:r>
      <w:r w:rsidR="004544E1" w:rsidRPr="00E40072">
        <w:rPr>
          <w:rFonts w:cs="Arial"/>
          <w:szCs w:val="24"/>
        </w:rPr>
        <w:t xml:space="preserve"> </w:t>
      </w:r>
      <w:sdt>
        <w:sdtPr>
          <w:rPr>
            <w:rFonts w:cs="Arial"/>
            <w:szCs w:val="24"/>
          </w:rPr>
          <w:tag w:val="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"/>
          <w:id w:val="1571612185"/>
          <w:placeholder>
            <w:docPart w:val="DefaultPlaceholder_-1854013440"/>
          </w:placeholder>
        </w:sdtPr>
        <w:sdtContent>
          <w:r w:rsidR="006D6D02">
            <w:rPr>
              <w:rFonts w:eastAsia="Times New Roman"/>
            </w:rPr>
            <w:t>(Brody &amp; Hanks, 2016; Kira et al., 2015; Twomey et al., 2016)</w:t>
          </w:r>
        </w:sdtContent>
      </w:sdt>
      <w:r w:rsidR="007C3F62" w:rsidRPr="00E40072">
        <w:t>.</w:t>
      </w:r>
      <w:r w:rsidRPr="00E40072">
        <w:rPr>
          <w:rFonts w:cs="Arial"/>
          <w:szCs w:val="24"/>
        </w:rPr>
        <w:t xml:space="preserve"> The significance of such a process lies in its reliance on evidence accumulation — a cognitive approach that is fundamentally more complex and versatile than simple stimulus-response conditioning. This </w:t>
      </w:r>
      <w:r w:rsidR="00BC0A2B" w:rsidRPr="00E40072">
        <w:rPr>
          <w:rFonts w:cs="Arial"/>
          <w:szCs w:val="24"/>
        </w:rPr>
        <w:t xml:space="preserve">finding </w:t>
      </w:r>
      <w:r w:rsidRPr="00E40072">
        <w:rPr>
          <w:rFonts w:cs="Arial"/>
          <w:szCs w:val="24"/>
        </w:rPr>
        <w:t>suggests the presence of an intricate neural circuitry in the gerbils, facilitating a decision-making strategy that</w:t>
      </w:r>
      <w:r w:rsidR="000B29A4" w:rsidRPr="00E40072">
        <w:rPr>
          <w:rFonts w:cs="Arial"/>
          <w:szCs w:val="24"/>
        </w:rPr>
        <w:t xml:space="preserve"> involves valence coding </w:t>
      </w:r>
      <w:r w:rsidR="00392463" w:rsidRPr="00E40072">
        <w:rPr>
          <w:rFonts w:cs="Arial"/>
          <w:szCs w:val="24"/>
        </w:rPr>
        <w:t xml:space="preserve">of outcomes </w:t>
      </w:r>
      <w:r w:rsidR="00224DB1" w:rsidRPr="00E40072">
        <w:rPr>
          <w:rFonts w:cs="Arial"/>
          <w:szCs w:val="24"/>
        </w:rPr>
        <w:t>that</w:t>
      </w:r>
      <w:r w:rsidR="000B29A4" w:rsidRPr="00E40072">
        <w:rPr>
          <w:rFonts w:cs="Arial"/>
          <w:szCs w:val="24"/>
        </w:rPr>
        <w:t xml:space="preserve"> </w:t>
      </w:r>
      <w:r w:rsidRPr="00E40072">
        <w:rPr>
          <w:rFonts w:cs="Arial"/>
          <w:szCs w:val="24"/>
        </w:rPr>
        <w:t>is both adaptive and informed by experience.</w:t>
      </w:r>
    </w:p>
    <w:p w14:paraId="2F34E193" w14:textId="7A95CF59" w:rsidR="007B7F83" w:rsidRPr="00985BDB" w:rsidRDefault="007B7F83" w:rsidP="00985BDB">
      <w:pPr>
        <w:pStyle w:val="Heading2"/>
      </w:pPr>
      <w:bookmarkStart w:id="152" w:name="_Toc157095640"/>
      <w:bookmarkStart w:id="153" w:name="_Toc157095952"/>
      <w:r w:rsidRPr="00985BDB">
        <w:t xml:space="preserve">Neural </w:t>
      </w:r>
      <w:r w:rsidR="009E0388">
        <w:t>e</w:t>
      </w:r>
      <w:r w:rsidRPr="00985BDB">
        <w:t xml:space="preserve">ncoding of </w:t>
      </w:r>
      <w:r w:rsidR="009E0388">
        <w:t>r</w:t>
      </w:r>
      <w:r w:rsidRPr="00985BDB">
        <w:t xml:space="preserve">eward </w:t>
      </w:r>
      <w:r w:rsidR="009E0388">
        <w:t>e</w:t>
      </w:r>
      <w:r w:rsidRPr="00985BDB">
        <w:t xml:space="preserve">xpectation and </w:t>
      </w:r>
      <w:r w:rsidR="009E0388">
        <w:t>e</w:t>
      </w:r>
      <w:r w:rsidRPr="00985BDB">
        <w:t>valuation in FrA</w:t>
      </w:r>
      <w:bookmarkEnd w:id="152"/>
      <w:bookmarkEnd w:id="153"/>
    </w:p>
    <w:p w14:paraId="1ABE9660" w14:textId="2674DADC" w:rsidR="007B7F83" w:rsidRPr="00E40072" w:rsidRDefault="007B7F83" w:rsidP="007B7F83">
      <w:pPr>
        <w:rPr>
          <w:rFonts w:cs="Arial"/>
          <w:szCs w:val="24"/>
          <w:lang w:val="en-US"/>
        </w:rPr>
      </w:pPr>
      <w:r w:rsidRPr="00E40072">
        <w:rPr>
          <w:rFonts w:cs="Arial"/>
          <w:szCs w:val="24"/>
          <w:lang w:val="en-US"/>
        </w:rPr>
        <w:t>The spatiotemporal dynamics within the frontal region A (FrA), as elucidated by current source density (CSD) profiles, provide a window into the neural encoding of reward expectations and outcomes during the gerbil</w:t>
      </w:r>
      <w:r w:rsidR="00BB7DE4" w:rsidRPr="00E40072">
        <w:rPr>
          <w:rFonts w:cs="Arial"/>
          <w:szCs w:val="24"/>
          <w:lang w:val="en-US"/>
        </w:rPr>
        <w:t>’s</w:t>
      </w:r>
      <w:r w:rsidRPr="00E40072">
        <w:rPr>
          <w:rFonts w:cs="Arial"/>
          <w:szCs w:val="24"/>
          <w:lang w:val="en-US"/>
        </w:rPr>
        <w:t xml:space="preserve"> engagement in a probabilistic foraging task</w:t>
      </w:r>
      <w:r w:rsidR="000B5EEB" w:rsidRPr="00E40072">
        <w:rPr>
          <w:rFonts w:cs="Arial"/>
          <w:szCs w:val="24"/>
          <w:lang w:val="en-US"/>
        </w:rPr>
        <w:t xml:space="preserve"> (</w:t>
      </w:r>
      <w:r w:rsidR="000D0723" w:rsidRPr="00E40072">
        <w:rPr>
          <w:rFonts w:cs="Arial"/>
          <w:szCs w:val="24"/>
          <w:lang w:val="en-US"/>
        </w:rPr>
        <w:t>Fig.6</w:t>
      </w:r>
      <w:r w:rsidR="000B5EEB" w:rsidRPr="00E40072">
        <w:rPr>
          <w:rFonts w:cs="Arial"/>
          <w:szCs w:val="24"/>
          <w:lang w:val="en-US"/>
        </w:rPr>
        <w:t>)</w:t>
      </w:r>
      <w:r w:rsidRPr="00E40072">
        <w:rPr>
          <w:rFonts w:cs="Arial"/>
          <w:szCs w:val="24"/>
          <w:lang w:val="en-US"/>
        </w:rPr>
        <w:t xml:space="preserve">. The average rectified signals (AVREC) captured from the CSD profiles reveal an intricate interplay between action and anticipation. This suggests that the </w:t>
      </w:r>
      <w:r w:rsidRPr="00E40072">
        <w:rPr>
          <w:rFonts w:cs="Arial"/>
          <w:szCs w:val="24"/>
          <w:lang w:val="en-US"/>
        </w:rPr>
        <w:lastRenderedPageBreak/>
        <w:t xml:space="preserve">process of expecting a reward and the subsequent evaluation of the outcome </w:t>
      </w:r>
      <w:r w:rsidR="003B3D47" w:rsidRPr="00E40072">
        <w:rPr>
          <w:rFonts w:cs="Arial"/>
          <w:szCs w:val="24"/>
          <w:lang w:val="en-US"/>
        </w:rPr>
        <w:t>is</w:t>
      </w:r>
      <w:r w:rsidRPr="00E40072">
        <w:rPr>
          <w:rFonts w:cs="Arial"/>
          <w:szCs w:val="24"/>
          <w:lang w:val="en-US"/>
        </w:rPr>
        <w:t xml:space="preserve"> integral to the gerbil</w:t>
      </w:r>
      <w:r w:rsidR="00A91154">
        <w:rPr>
          <w:rFonts w:cs="Arial"/>
          <w:szCs w:val="24"/>
          <w:lang w:val="en-US"/>
        </w:rPr>
        <w:t>’s</w:t>
      </w:r>
      <w:r w:rsidRPr="00E40072">
        <w:rPr>
          <w:rFonts w:cs="Arial"/>
          <w:szCs w:val="24"/>
          <w:lang w:val="en-US"/>
        </w:rPr>
        <w:t xml:space="preserve"> subsequent motor actions.</w:t>
      </w:r>
    </w:p>
    <w:p w14:paraId="1C9BAFC7" w14:textId="763DD1A0" w:rsidR="007B7F83" w:rsidRPr="00E40072" w:rsidRDefault="007B7F83" w:rsidP="007B7F83">
      <w:pPr>
        <w:rPr>
          <w:rFonts w:cs="Arial"/>
          <w:szCs w:val="24"/>
          <w:lang w:val="en-US"/>
        </w:rPr>
      </w:pPr>
      <w:r w:rsidRPr="00E40072">
        <w:rPr>
          <w:rFonts w:cs="Arial"/>
          <w:szCs w:val="24"/>
          <w:lang w:val="en-US"/>
        </w:rPr>
        <w:t>Diving into the specifics, the patterns of neural activity during the trial's exploitation phase—evidenced in both the first and last rewarded pokes—display a consistent waveform</w:t>
      </w:r>
      <w:r w:rsidR="005470C5" w:rsidRPr="00E40072">
        <w:rPr>
          <w:rFonts w:cs="Arial"/>
          <w:szCs w:val="24"/>
          <w:lang w:val="en-US"/>
        </w:rPr>
        <w:t xml:space="preserve"> (</w:t>
      </w:r>
      <w:r w:rsidR="00731588" w:rsidRPr="00E40072">
        <w:rPr>
          <w:rFonts w:cs="Arial"/>
          <w:szCs w:val="24"/>
          <w:lang w:val="en-US"/>
        </w:rPr>
        <w:t>Fig.7</w:t>
      </w:r>
      <w:r w:rsidR="005470C5" w:rsidRPr="00E40072">
        <w:rPr>
          <w:rFonts w:cs="Arial"/>
          <w:szCs w:val="24"/>
          <w:lang w:val="en-US"/>
        </w:rPr>
        <w:t>)</w:t>
      </w:r>
      <w:r w:rsidRPr="00E40072">
        <w:rPr>
          <w:rFonts w:cs="Arial"/>
          <w:szCs w:val="24"/>
          <w:lang w:val="en-US"/>
        </w:rPr>
        <w:t xml:space="preserve">. Immediately following the poke's end, an initial peak in amplitude is observed, potentially encoding the anticipation of a reward. This is swiftly followed by a secondary peak, occurring less than 250 </w:t>
      </w:r>
      <w:r w:rsidR="0000388C" w:rsidRPr="00E40072">
        <w:rPr>
          <w:rFonts w:cs="Arial"/>
          <w:szCs w:val="24"/>
          <w:lang w:val="en-US"/>
        </w:rPr>
        <w:t>ms</w:t>
      </w:r>
      <w:r w:rsidRPr="00E40072">
        <w:rPr>
          <w:rFonts w:cs="Arial"/>
          <w:szCs w:val="24"/>
          <w:lang w:val="en-US"/>
        </w:rPr>
        <w:t>, which aligns with the actual receipt of the food pellet and thus likely signifies the evaluation of the reward (</w:t>
      </w:r>
      <w:r w:rsidR="00270A37" w:rsidRPr="00E40072">
        <w:rPr>
          <w:rFonts w:cs="Arial"/>
          <w:szCs w:val="24"/>
          <w:lang w:val="en-US"/>
        </w:rPr>
        <w:t>Fig.7</w:t>
      </w:r>
      <w:r w:rsidRPr="00E40072">
        <w:rPr>
          <w:rFonts w:cs="Arial"/>
          <w:szCs w:val="24"/>
          <w:lang w:val="en-US"/>
        </w:rPr>
        <w:t>).</w:t>
      </w:r>
    </w:p>
    <w:p w14:paraId="1BB32309" w14:textId="10B061F7" w:rsidR="007B7F83" w:rsidRPr="00E40072" w:rsidRDefault="007B7F83" w:rsidP="007B7F83">
      <w:pPr>
        <w:rPr>
          <w:rFonts w:cs="Arial"/>
          <w:szCs w:val="24"/>
          <w:lang w:val="en-US"/>
        </w:rPr>
      </w:pPr>
      <w:r w:rsidRPr="00E40072">
        <w:rPr>
          <w:rFonts w:cs="Arial"/>
          <w:szCs w:val="24"/>
          <w:lang w:val="en-US"/>
        </w:rPr>
        <w:t>A departure from this pattern is starkly evident in the first unrewarded poke, where the early peak arises before the poke's conclusion, accompanied by a subsequent dip</w:t>
      </w:r>
      <w:r w:rsidR="002F074A" w:rsidRPr="00E40072">
        <w:rPr>
          <w:rFonts w:cs="Arial"/>
          <w:szCs w:val="24"/>
          <w:lang w:val="en-US"/>
        </w:rPr>
        <w:t xml:space="preserve"> </w:t>
      </w:r>
      <w:r w:rsidR="00117808">
        <w:rPr>
          <w:rFonts w:cs="Arial"/>
          <w:szCs w:val="24"/>
          <w:lang w:val="en-US"/>
        </w:rPr>
        <w:t>instead of a</w:t>
      </w:r>
      <w:r w:rsidR="0090058E" w:rsidRPr="00E40072">
        <w:rPr>
          <w:rFonts w:cs="Arial"/>
          <w:szCs w:val="24"/>
          <w:lang w:val="en-US"/>
        </w:rPr>
        <w:t xml:space="preserve"> reward peak </w:t>
      </w:r>
      <w:r w:rsidR="00117808">
        <w:rPr>
          <w:rFonts w:cs="Arial"/>
          <w:szCs w:val="24"/>
          <w:lang w:val="en-US"/>
        </w:rPr>
        <w:t xml:space="preserve">as </w:t>
      </w:r>
      <w:r w:rsidR="0090058E" w:rsidRPr="00E40072">
        <w:rPr>
          <w:rFonts w:cs="Arial"/>
          <w:szCs w:val="24"/>
          <w:lang w:val="en-US"/>
        </w:rPr>
        <w:t>observed in rewarded pokes</w:t>
      </w:r>
      <w:r w:rsidR="00AF20D3" w:rsidRPr="00E40072">
        <w:rPr>
          <w:rFonts w:cs="Arial"/>
          <w:szCs w:val="24"/>
          <w:lang w:val="en-US"/>
        </w:rPr>
        <w:t>.</w:t>
      </w:r>
      <w:r w:rsidR="0090058E" w:rsidRPr="00E40072">
        <w:rPr>
          <w:rFonts w:cs="Arial"/>
          <w:szCs w:val="24"/>
          <w:lang w:val="en-US"/>
        </w:rPr>
        <w:t xml:space="preserve"> </w:t>
      </w:r>
      <w:r w:rsidRPr="00E40072">
        <w:rPr>
          <w:rFonts w:cs="Arial"/>
          <w:szCs w:val="24"/>
          <w:lang w:val="en-US"/>
        </w:rPr>
        <w:t>This divergence indicates a neural encoding of prediction error rather than reward receipt</w:t>
      </w:r>
      <w:r w:rsidR="002B294B">
        <w:rPr>
          <w:rFonts w:cs="Arial"/>
          <w:szCs w:val="24"/>
          <w:lang w:val="en-US"/>
        </w:rPr>
        <w:t xml:space="preserve"> </w:t>
      </w:r>
      <w:r w:rsidR="002B294B" w:rsidRPr="00E40072">
        <w:rPr>
          <w:rFonts w:cs="Arial"/>
          <w:szCs w:val="24"/>
          <w:lang w:val="en-US"/>
        </w:rPr>
        <w:t>(Fig.7)</w:t>
      </w:r>
      <w:r w:rsidRPr="00E40072">
        <w:rPr>
          <w:rFonts w:cs="Arial"/>
          <w:szCs w:val="24"/>
          <w:lang w:val="en-US"/>
        </w:rPr>
        <w:t>. If the FrA activity merely represented motor actions, we would expect the first peak to consistently occur at the end of all pokes, reflecting the common motor activity of nose retraction. However, the nuanced depiction of expected and unanticipated outcomes in the FrA underscores its role in outcome evaluation relative to expectations.</w:t>
      </w:r>
    </w:p>
    <w:p w14:paraId="26661B93" w14:textId="2899E87A" w:rsidR="007B7F83" w:rsidRPr="00985BDB" w:rsidRDefault="007B7F83" w:rsidP="00985BDB">
      <w:pPr>
        <w:pStyle w:val="Heading2"/>
      </w:pPr>
      <w:bookmarkStart w:id="154" w:name="_Toc157095641"/>
      <w:bookmarkStart w:id="155" w:name="_Toc157095953"/>
      <w:r w:rsidRPr="00985BDB">
        <w:t xml:space="preserve">The </w:t>
      </w:r>
      <w:r w:rsidR="006B1A58">
        <w:t>d</w:t>
      </w:r>
      <w:r w:rsidRPr="00985BDB">
        <w:t xml:space="preserve">ynamic </w:t>
      </w:r>
      <w:r w:rsidR="006B1A58">
        <w:t>t</w:t>
      </w:r>
      <w:r w:rsidRPr="00985BDB">
        <w:t xml:space="preserve">ransition </w:t>
      </w:r>
      <w:r w:rsidR="007A44D8" w:rsidRPr="00985BDB">
        <w:t>of</w:t>
      </w:r>
      <w:r w:rsidR="006B1A58">
        <w:t xml:space="preserve"> e</w:t>
      </w:r>
      <w:r w:rsidRPr="00985BDB">
        <w:t>xpectation</w:t>
      </w:r>
      <w:r w:rsidR="00C822D4" w:rsidRPr="00985BDB">
        <w:t xml:space="preserve"> </w:t>
      </w:r>
      <w:r w:rsidR="007A44D8" w:rsidRPr="00985BDB">
        <w:t>i</w:t>
      </w:r>
      <w:r w:rsidR="00CE565B" w:rsidRPr="00985BDB">
        <w:t xml:space="preserve">s </w:t>
      </w:r>
      <w:r w:rsidR="006B1A58">
        <w:t>r</w:t>
      </w:r>
      <w:r w:rsidR="00CE565B" w:rsidRPr="00985BDB">
        <w:t xml:space="preserve">eflected </w:t>
      </w:r>
      <w:r w:rsidR="007A44D8" w:rsidRPr="00985BDB">
        <w:t>i</w:t>
      </w:r>
      <w:r w:rsidR="00CE565B" w:rsidRPr="00985BDB">
        <w:t xml:space="preserve">n FrA </w:t>
      </w:r>
      <w:r w:rsidR="004902E0">
        <w:t>a</w:t>
      </w:r>
      <w:r w:rsidR="004902E0" w:rsidRPr="00985BDB">
        <w:t>ctivity.</w:t>
      </w:r>
      <w:bookmarkEnd w:id="154"/>
      <w:bookmarkEnd w:id="155"/>
    </w:p>
    <w:p w14:paraId="363C8B3A" w14:textId="77777777" w:rsidR="007B7F83" w:rsidRPr="00E40072" w:rsidRDefault="007B7F83" w:rsidP="007B7F83">
      <w:pPr>
        <w:rPr>
          <w:rFonts w:cs="Arial"/>
          <w:szCs w:val="24"/>
          <w:lang w:val="en-US"/>
        </w:rPr>
      </w:pPr>
      <w:r w:rsidRPr="00E40072">
        <w:rPr>
          <w:rFonts w:cs="Arial"/>
          <w:szCs w:val="24"/>
          <w:lang w:val="en-US"/>
        </w:rPr>
        <w:t xml:space="preserve">Building on the understanding that the frontal region A (FrA) encodes both reward expectation and evaluation, we delved into studying the neural activity transitions as gerbils move from exploitation to exploration. </w:t>
      </w:r>
      <w:r w:rsidRPr="00E40072">
        <w:rPr>
          <w:rFonts w:cs="Arial"/>
          <w:szCs w:val="24"/>
        </w:rPr>
        <w:t>This transition is marked by a remarkable change in neural dynamics, particularly evident towards the last unrewarded poke, which signals the commencement of exploratory behavior.</w:t>
      </w:r>
    </w:p>
    <w:p w14:paraId="4BB60C15" w14:textId="5A50EEEE" w:rsidR="007B7F83" w:rsidRPr="00E40072" w:rsidRDefault="007B7F83" w:rsidP="007B7F83">
      <w:pPr>
        <w:rPr>
          <w:rFonts w:cs="Arial"/>
          <w:szCs w:val="24"/>
          <w:lang w:val="en-US"/>
        </w:rPr>
      </w:pPr>
      <w:r w:rsidRPr="00E40072">
        <w:rPr>
          <w:rFonts w:cs="Arial"/>
          <w:szCs w:val="24"/>
          <w:lang w:val="en-US"/>
        </w:rPr>
        <w:t>Our initial comparative analysis reveal</w:t>
      </w:r>
      <w:r w:rsidR="00B9510E" w:rsidRPr="00E40072">
        <w:rPr>
          <w:rFonts w:cs="Arial"/>
          <w:szCs w:val="24"/>
          <w:lang w:val="en-US"/>
        </w:rPr>
        <w:t>ed</w:t>
      </w:r>
      <w:r w:rsidRPr="00E40072">
        <w:rPr>
          <w:rFonts w:cs="Arial"/>
          <w:szCs w:val="24"/>
          <w:lang w:val="en-US"/>
        </w:rPr>
        <w:t xml:space="preserve"> a qualitative shift in FrA activity patterns. During the exploitation phase's tail end, marked by the first unrewarded poke post-reward (brown poke in </w:t>
      </w:r>
      <w:r w:rsidR="002B183C" w:rsidRPr="00E40072">
        <w:rPr>
          <w:rFonts w:cs="Arial"/>
          <w:szCs w:val="24"/>
          <w:lang w:val="en-US"/>
        </w:rPr>
        <w:t>Fig.8</w:t>
      </w:r>
      <w:r w:rsidR="004928EA" w:rsidRPr="00E40072">
        <w:rPr>
          <w:rFonts w:cs="Arial"/>
          <w:szCs w:val="24"/>
          <w:lang w:val="en-US"/>
        </w:rPr>
        <w:t>B</w:t>
      </w:r>
      <w:r w:rsidRPr="00E40072">
        <w:rPr>
          <w:rFonts w:cs="Arial"/>
          <w:szCs w:val="24"/>
          <w:lang w:val="en-US"/>
        </w:rPr>
        <w:t xml:space="preserve">), there is a dip in early activity but a sustained </w:t>
      </w:r>
      <w:r w:rsidR="005A6C12" w:rsidRPr="00E40072">
        <w:rPr>
          <w:rFonts w:cs="Arial"/>
          <w:szCs w:val="24"/>
          <w:lang w:val="en-US"/>
        </w:rPr>
        <w:t>pattern,</w:t>
      </w:r>
      <w:r w:rsidRPr="00E40072">
        <w:rPr>
          <w:rFonts w:cs="Arial"/>
          <w:szCs w:val="24"/>
          <w:lang w:val="en-US"/>
        </w:rPr>
        <w:t xml:space="preserve"> thereafter, signifying a persistent focus on reward acquisition. In contrast, the transition to the exploration phase (last unrewarded poke, green poke in </w:t>
      </w:r>
      <w:r w:rsidR="002B183C" w:rsidRPr="00E40072">
        <w:rPr>
          <w:rFonts w:cs="Arial"/>
          <w:szCs w:val="24"/>
          <w:lang w:val="en-US"/>
        </w:rPr>
        <w:t>Fig.8</w:t>
      </w:r>
      <w:r w:rsidR="004928EA" w:rsidRPr="00E40072">
        <w:rPr>
          <w:rFonts w:cs="Arial"/>
          <w:szCs w:val="24"/>
          <w:lang w:val="en-US"/>
        </w:rPr>
        <w:t>B</w:t>
      </w:r>
      <w:r w:rsidRPr="00E40072">
        <w:rPr>
          <w:rFonts w:cs="Arial"/>
          <w:szCs w:val="24"/>
          <w:lang w:val="en-US"/>
        </w:rPr>
        <w:t xml:space="preserve">) is characterized by a sharp increase in activity within 100 ms post-poke. This heightened early-phase activity </w:t>
      </w:r>
      <w:r w:rsidR="00335501" w:rsidRPr="00E40072">
        <w:rPr>
          <w:rFonts w:cs="Arial"/>
          <w:szCs w:val="24"/>
          <w:lang w:val="en-US"/>
        </w:rPr>
        <w:t xml:space="preserve">may imply </w:t>
      </w:r>
      <w:r w:rsidR="007072AA" w:rsidRPr="00E40072">
        <w:rPr>
          <w:rFonts w:cs="Arial"/>
          <w:szCs w:val="24"/>
          <w:lang w:val="en-US"/>
        </w:rPr>
        <w:t>the</w:t>
      </w:r>
      <w:r w:rsidR="00335501" w:rsidRPr="00E40072">
        <w:rPr>
          <w:rFonts w:cs="Arial"/>
          <w:szCs w:val="24"/>
          <w:lang w:val="en-US"/>
        </w:rPr>
        <w:t xml:space="preserve"> integration</w:t>
      </w:r>
      <w:r w:rsidR="001E31CD" w:rsidRPr="00E40072">
        <w:rPr>
          <w:rFonts w:cs="Arial"/>
          <w:szCs w:val="24"/>
          <w:lang w:val="en-US"/>
        </w:rPr>
        <w:t xml:space="preserve"> of expectation</w:t>
      </w:r>
      <w:r w:rsidR="003C3FE6" w:rsidRPr="00E40072">
        <w:rPr>
          <w:rFonts w:cs="Arial"/>
          <w:szCs w:val="24"/>
          <w:lang w:val="en-US"/>
        </w:rPr>
        <w:t xml:space="preserve"> of outcome</w:t>
      </w:r>
      <w:r w:rsidR="001E31CD" w:rsidRPr="00E40072">
        <w:rPr>
          <w:rFonts w:cs="Arial"/>
          <w:szCs w:val="24"/>
          <w:lang w:val="en-US"/>
        </w:rPr>
        <w:t xml:space="preserve"> </w:t>
      </w:r>
      <w:r w:rsidR="00A76AD9" w:rsidRPr="00E40072">
        <w:rPr>
          <w:rFonts w:cs="Arial"/>
          <w:szCs w:val="24"/>
          <w:lang w:val="en-US"/>
        </w:rPr>
        <w:t>with</w:t>
      </w:r>
      <w:r w:rsidR="001E31CD" w:rsidRPr="00E40072">
        <w:rPr>
          <w:rFonts w:cs="Arial"/>
          <w:szCs w:val="24"/>
          <w:lang w:val="en-US"/>
        </w:rPr>
        <w:t xml:space="preserve"> </w:t>
      </w:r>
      <w:r w:rsidR="00F035E5" w:rsidRPr="00E40072">
        <w:rPr>
          <w:rFonts w:cs="Arial"/>
          <w:szCs w:val="24"/>
          <w:lang w:val="en-US"/>
        </w:rPr>
        <w:t>motor</w:t>
      </w:r>
      <w:r w:rsidR="001E31CD" w:rsidRPr="00E40072">
        <w:rPr>
          <w:rFonts w:cs="Arial"/>
          <w:szCs w:val="24"/>
          <w:lang w:val="en-US"/>
        </w:rPr>
        <w:t xml:space="preserve"> planning</w:t>
      </w:r>
      <w:r w:rsidR="00F035E5" w:rsidRPr="00E40072">
        <w:rPr>
          <w:rFonts w:cs="Arial"/>
          <w:szCs w:val="24"/>
          <w:lang w:val="en-US"/>
        </w:rPr>
        <w:t xml:space="preserve"> required for</w:t>
      </w:r>
      <w:r w:rsidR="001E31CD" w:rsidRPr="00E40072">
        <w:rPr>
          <w:rFonts w:cs="Arial"/>
          <w:szCs w:val="24"/>
          <w:lang w:val="en-US"/>
        </w:rPr>
        <w:t xml:space="preserve"> the switch to a new foraging location</w:t>
      </w:r>
      <w:r w:rsidR="0048730F" w:rsidRPr="00E40072">
        <w:rPr>
          <w:rFonts w:cs="Arial"/>
          <w:szCs w:val="24"/>
          <w:lang w:val="en-US"/>
        </w:rPr>
        <w:t xml:space="preserve">. This distinct </w:t>
      </w:r>
      <w:r w:rsidRPr="00E40072">
        <w:rPr>
          <w:rFonts w:cs="Arial"/>
          <w:szCs w:val="24"/>
          <w:lang w:val="en-US"/>
        </w:rPr>
        <w:t xml:space="preserve">neural coding of the last unrewarded poke, which signals the shift to exploration, </w:t>
      </w:r>
      <w:r w:rsidR="0048730F" w:rsidRPr="00E40072">
        <w:rPr>
          <w:rFonts w:cs="Arial"/>
          <w:szCs w:val="24"/>
          <w:lang w:val="en-US"/>
        </w:rPr>
        <w:t>makes it</w:t>
      </w:r>
      <w:r w:rsidRPr="00E40072">
        <w:rPr>
          <w:rFonts w:cs="Arial"/>
          <w:szCs w:val="24"/>
          <w:lang w:val="en-US"/>
        </w:rPr>
        <w:t xml:space="preserve"> </w:t>
      </w:r>
      <w:r w:rsidR="008563C5" w:rsidRPr="00E40072">
        <w:rPr>
          <w:rFonts w:cs="Arial"/>
          <w:szCs w:val="24"/>
          <w:lang w:val="en-US"/>
        </w:rPr>
        <w:t>unique</w:t>
      </w:r>
      <w:r w:rsidRPr="00E40072">
        <w:rPr>
          <w:rFonts w:cs="Arial"/>
          <w:szCs w:val="24"/>
          <w:lang w:val="en-US"/>
        </w:rPr>
        <w:t xml:space="preserve"> from previous pokes</w:t>
      </w:r>
      <w:r w:rsidR="00D27C92" w:rsidRPr="00E40072">
        <w:rPr>
          <w:rFonts w:cs="Arial"/>
          <w:szCs w:val="24"/>
          <w:lang w:val="en-US"/>
        </w:rPr>
        <w:t xml:space="preserve">. </w:t>
      </w:r>
      <w:r w:rsidR="008A472B" w:rsidRPr="00E40072">
        <w:rPr>
          <w:rFonts w:cs="Arial"/>
          <w:szCs w:val="24"/>
        </w:rPr>
        <w:t xml:space="preserve">Besides, it hints that the early phase could be the crucial where the primary </w:t>
      </w:r>
      <w:r w:rsidR="008A472B" w:rsidRPr="00E40072">
        <w:rPr>
          <w:rFonts w:cs="Arial"/>
          <w:szCs w:val="24"/>
        </w:rPr>
        <w:lastRenderedPageBreak/>
        <w:t>signal to explore may get encoded.</w:t>
      </w:r>
      <w:r w:rsidR="006319A3" w:rsidRPr="00E40072">
        <w:rPr>
          <w:rFonts w:cs="Arial"/>
          <w:szCs w:val="24"/>
        </w:rPr>
        <w:t xml:space="preserve"> </w:t>
      </w:r>
      <w:r w:rsidR="00515244" w:rsidRPr="00E40072">
        <w:rPr>
          <w:rFonts w:cs="Arial"/>
          <w:szCs w:val="24"/>
        </w:rPr>
        <w:t xml:space="preserve">Furthermore, </w:t>
      </w:r>
      <w:r w:rsidR="00515244" w:rsidRPr="00E40072">
        <w:rPr>
          <w:rFonts w:cs="Arial"/>
          <w:szCs w:val="24"/>
          <w:lang w:val="en-US"/>
        </w:rPr>
        <w:t>t</w:t>
      </w:r>
      <w:r w:rsidR="00B71545" w:rsidRPr="00E40072">
        <w:rPr>
          <w:rFonts w:cs="Arial"/>
          <w:szCs w:val="24"/>
          <w:lang w:val="en-US"/>
        </w:rPr>
        <w:t>his</w:t>
      </w:r>
      <w:r w:rsidR="004B57A6" w:rsidRPr="00E40072">
        <w:rPr>
          <w:rFonts w:cs="Arial"/>
          <w:szCs w:val="24"/>
          <w:lang w:val="en-US"/>
        </w:rPr>
        <w:t xml:space="preserve"> observed</w:t>
      </w:r>
      <w:r w:rsidR="00D27C92" w:rsidRPr="00E40072">
        <w:rPr>
          <w:rFonts w:cs="Arial"/>
          <w:szCs w:val="24"/>
          <w:lang w:val="en-US"/>
        </w:rPr>
        <w:t xml:space="preserve"> qualitative shift in FrA activity patterns </w:t>
      </w:r>
      <w:r w:rsidR="00DB184C" w:rsidRPr="00E40072">
        <w:rPr>
          <w:rFonts w:cs="Arial"/>
          <w:szCs w:val="24"/>
          <w:lang w:val="en-US"/>
        </w:rPr>
        <w:t xml:space="preserve">prompted a more quantitative analysis at individual poke level to </w:t>
      </w:r>
      <w:r w:rsidR="00D4630B" w:rsidRPr="00E40072">
        <w:rPr>
          <w:rFonts w:cs="Arial"/>
          <w:szCs w:val="24"/>
          <w:lang w:val="en-US"/>
        </w:rPr>
        <w:t>understand</w:t>
      </w:r>
      <w:r w:rsidR="00DB184C" w:rsidRPr="00E40072">
        <w:rPr>
          <w:rFonts w:cs="Arial"/>
          <w:szCs w:val="24"/>
          <w:lang w:val="en-US"/>
        </w:rPr>
        <w:t xml:space="preserve"> the dynamics of activity </w:t>
      </w:r>
      <w:r w:rsidR="0099685C" w:rsidRPr="00E40072">
        <w:rPr>
          <w:rFonts w:cs="Arial"/>
          <w:szCs w:val="24"/>
          <w:lang w:val="en-US"/>
        </w:rPr>
        <w:t>change</w:t>
      </w:r>
      <w:r w:rsidR="00DB184C" w:rsidRPr="00E40072">
        <w:rPr>
          <w:rFonts w:cs="Arial"/>
          <w:szCs w:val="24"/>
          <w:lang w:val="en-US"/>
        </w:rPr>
        <w:t xml:space="preserve"> from </w:t>
      </w:r>
      <w:r w:rsidR="0099685C" w:rsidRPr="00E40072">
        <w:rPr>
          <w:rFonts w:cs="Arial"/>
          <w:szCs w:val="24"/>
          <w:lang w:val="en-US"/>
        </w:rPr>
        <w:t>exploitation to exploration</w:t>
      </w:r>
      <w:r w:rsidR="00F013CB" w:rsidRPr="00E40072">
        <w:rPr>
          <w:rFonts w:cs="Arial"/>
          <w:szCs w:val="24"/>
          <w:lang w:val="en-US"/>
        </w:rPr>
        <w:t>.</w:t>
      </w:r>
    </w:p>
    <w:p w14:paraId="6CB172E2" w14:textId="7240921E" w:rsidR="008D1FEB" w:rsidRPr="00E40072" w:rsidRDefault="007D0FC1" w:rsidP="008D1FEB">
      <w:r w:rsidRPr="00E40072">
        <w:rPr>
          <w:rFonts w:cs="Arial"/>
          <w:szCs w:val="24"/>
        </w:rPr>
        <w:t>To this end</w:t>
      </w:r>
      <w:r w:rsidR="007B7F83" w:rsidRPr="00E40072">
        <w:rPr>
          <w:rFonts w:cs="Arial"/>
          <w:szCs w:val="24"/>
        </w:rPr>
        <w:t>, we took an example where the animal made seven unrewarded pokes before leaving to study the evolution of the FrA activity</w:t>
      </w:r>
      <w:r w:rsidR="00956C4F" w:rsidRPr="00E40072">
        <w:rPr>
          <w:rFonts w:cs="Arial"/>
          <w:szCs w:val="24"/>
        </w:rPr>
        <w:t xml:space="preserve"> towards exploration behaviour</w:t>
      </w:r>
      <w:r w:rsidR="007B7F83" w:rsidRPr="00E40072">
        <w:rPr>
          <w:rFonts w:cs="Arial"/>
          <w:szCs w:val="24"/>
        </w:rPr>
        <w:t>. T</w:t>
      </w:r>
      <w:r w:rsidR="007B7F83" w:rsidRPr="00E40072">
        <w:rPr>
          <w:rFonts w:cs="Arial"/>
          <w:szCs w:val="24"/>
          <w:lang w:val="en-US"/>
        </w:rPr>
        <w:t>he RMS analysis of individual pokes illustrate</w:t>
      </w:r>
      <w:r w:rsidR="00A6349B" w:rsidRPr="00E40072">
        <w:rPr>
          <w:rFonts w:cs="Arial"/>
          <w:szCs w:val="24"/>
          <w:lang w:val="en-US"/>
        </w:rPr>
        <w:t>d</w:t>
      </w:r>
      <w:r w:rsidR="007B7F83" w:rsidRPr="00E40072">
        <w:rPr>
          <w:rFonts w:cs="Arial"/>
          <w:szCs w:val="24"/>
          <w:lang w:val="en-US"/>
        </w:rPr>
        <w:t xml:space="preserve"> </w:t>
      </w:r>
      <w:r w:rsidR="00A909A2" w:rsidRPr="00E40072">
        <w:rPr>
          <w:rFonts w:cs="Arial"/>
          <w:szCs w:val="24"/>
          <w:lang w:val="en-US"/>
        </w:rPr>
        <w:t>a</w:t>
      </w:r>
      <w:r w:rsidR="007B7F83" w:rsidRPr="00E40072">
        <w:rPr>
          <w:rFonts w:cs="Arial"/>
          <w:szCs w:val="24"/>
          <w:lang w:val="en-US"/>
        </w:rPr>
        <w:t xml:space="preserve"> non-linear evolution of FrA activity, forming a U-shaped curve as the trial progresses from exploitation to exploration</w:t>
      </w:r>
      <w:r w:rsidR="0059397A" w:rsidRPr="00E40072">
        <w:rPr>
          <w:rFonts w:cs="Arial"/>
          <w:szCs w:val="24"/>
          <w:lang w:val="en-US"/>
        </w:rPr>
        <w:t xml:space="preserve"> (Fig.8C)</w:t>
      </w:r>
      <w:r w:rsidR="007B7F83" w:rsidRPr="00E40072">
        <w:rPr>
          <w:rFonts w:cs="Arial"/>
          <w:szCs w:val="24"/>
          <w:lang w:val="en-US"/>
        </w:rPr>
        <w:t>. This U-shaped pattern in neural activity—rising, dipping, then rising again—may reflect a dynamic alteration in reward expectation. Initially, the animal experiences a prediction error, expecting a reward that does not materialize (n-7</w:t>
      </w:r>
      <w:r w:rsidR="007B7F83" w:rsidRPr="00E40072">
        <w:rPr>
          <w:rFonts w:cs="Arial"/>
          <w:szCs w:val="24"/>
          <w:vertAlign w:val="superscript"/>
          <w:lang w:val="en-US"/>
        </w:rPr>
        <w:t>th</w:t>
      </w:r>
      <w:r w:rsidR="007B7F83" w:rsidRPr="00E40072">
        <w:rPr>
          <w:rFonts w:cs="Arial"/>
          <w:szCs w:val="24"/>
          <w:lang w:val="en-US"/>
        </w:rPr>
        <w:t xml:space="preserve"> poke). This is characterized by a dip in activity 100 ms pose-poke where the reward receipt is usually encoded (brow waveform, </w:t>
      </w:r>
      <w:r w:rsidR="001256B7" w:rsidRPr="00E40072">
        <w:rPr>
          <w:rFonts w:cs="Arial"/>
          <w:szCs w:val="24"/>
          <w:lang w:val="en-US"/>
        </w:rPr>
        <w:t>Fig.8B</w:t>
      </w:r>
      <w:r w:rsidR="007B7F83" w:rsidRPr="00E40072">
        <w:rPr>
          <w:rFonts w:cs="Arial"/>
          <w:szCs w:val="24"/>
          <w:lang w:val="en-US"/>
        </w:rPr>
        <w:t>). As unrewarded pokes accumulate (</w:t>
      </w:r>
      <w:r w:rsidR="000B0679" w:rsidRPr="00E40072">
        <w:rPr>
          <w:rFonts w:cs="Arial"/>
          <w:szCs w:val="24"/>
          <w:lang w:val="en-US"/>
        </w:rPr>
        <w:t>Fig</w:t>
      </w:r>
      <w:r w:rsidR="00A05E44" w:rsidRPr="00E40072">
        <w:rPr>
          <w:rFonts w:cs="Arial"/>
          <w:szCs w:val="24"/>
          <w:lang w:val="en-US"/>
        </w:rPr>
        <w:t>.</w:t>
      </w:r>
      <w:r w:rsidR="00B2379E" w:rsidRPr="00E40072">
        <w:rPr>
          <w:rFonts w:cs="Arial"/>
          <w:szCs w:val="24"/>
          <w:lang w:val="en-US"/>
        </w:rPr>
        <w:t>8C</w:t>
      </w:r>
      <w:r w:rsidR="000B0679" w:rsidRPr="00E40072">
        <w:rPr>
          <w:rFonts w:cs="Arial"/>
          <w:szCs w:val="24"/>
          <w:lang w:val="en-US"/>
        </w:rPr>
        <w:t xml:space="preserve">, </w:t>
      </w:r>
      <w:r w:rsidR="007B7F83" w:rsidRPr="00E40072">
        <w:rPr>
          <w:rFonts w:cs="Arial"/>
          <w:szCs w:val="24"/>
          <w:lang w:val="en-US"/>
        </w:rPr>
        <w:t>n-6 to n-2</w:t>
      </w:r>
      <w:r w:rsidR="007B7F83" w:rsidRPr="00E40072">
        <w:rPr>
          <w:rFonts w:cs="Arial"/>
          <w:szCs w:val="24"/>
          <w:vertAlign w:val="superscript"/>
          <w:lang w:val="en-US"/>
        </w:rPr>
        <w:t>nd</w:t>
      </w:r>
      <w:r w:rsidR="007B7F83" w:rsidRPr="00E40072">
        <w:rPr>
          <w:rFonts w:cs="Arial"/>
          <w:szCs w:val="24"/>
          <w:lang w:val="en-US"/>
        </w:rPr>
        <w:t xml:space="preserve"> poke), the animal enters a state of uncertainty</w:t>
      </w:r>
      <w:r w:rsidR="00AB0F27">
        <w:rPr>
          <w:rFonts w:cs="Arial"/>
          <w:szCs w:val="24"/>
          <w:lang w:val="en-US"/>
        </w:rPr>
        <w:t xml:space="preserve"> (not knowing what to expect)</w:t>
      </w:r>
      <w:r w:rsidR="007B7F83" w:rsidRPr="00E40072">
        <w:rPr>
          <w:rFonts w:cs="Arial"/>
          <w:szCs w:val="24"/>
          <w:lang w:val="en-US"/>
        </w:rPr>
        <w:t>, diminishing overall frontal activity</w:t>
      </w:r>
      <w:r w:rsidR="00D80FA3">
        <w:rPr>
          <w:rFonts w:cs="Arial"/>
          <w:szCs w:val="24"/>
          <w:lang w:val="en-US"/>
        </w:rPr>
        <w:t xml:space="preserve">. This </w:t>
      </w:r>
      <w:r w:rsidR="006B1B6C">
        <w:rPr>
          <w:rFonts w:cs="Arial"/>
          <w:szCs w:val="24"/>
          <w:lang w:val="en-US"/>
        </w:rPr>
        <w:t>prompts</w:t>
      </w:r>
      <w:r w:rsidR="00D80FA3">
        <w:rPr>
          <w:rFonts w:cs="Arial"/>
          <w:szCs w:val="24"/>
          <w:lang w:val="en-US"/>
        </w:rPr>
        <w:t xml:space="preserve"> for a </w:t>
      </w:r>
      <w:r w:rsidR="00D80FA3">
        <w:rPr>
          <w:rFonts w:cs="Arial"/>
          <w:szCs w:val="24"/>
        </w:rPr>
        <w:t>shift in</w:t>
      </w:r>
      <w:r w:rsidR="007B7F83" w:rsidRPr="00E40072">
        <w:rPr>
          <w:rFonts w:cs="Arial"/>
          <w:szCs w:val="24"/>
        </w:rPr>
        <w:t xml:space="preserve"> attention from the anticipated reward to the act of nose poking</w:t>
      </w:r>
      <w:r w:rsidR="00830910" w:rsidRPr="00E40072">
        <w:rPr>
          <w:rFonts w:cs="Arial"/>
          <w:szCs w:val="24"/>
        </w:rPr>
        <w:t xml:space="preserve"> as the action is now</w:t>
      </w:r>
      <w:r w:rsidR="007B7F83" w:rsidRPr="00E40072">
        <w:rPr>
          <w:rFonts w:cs="Arial"/>
          <w:szCs w:val="24"/>
        </w:rPr>
        <w:t xml:space="preserve"> more informative for updating</w:t>
      </w:r>
      <w:r w:rsidR="006D3C0F" w:rsidRPr="00E40072">
        <w:rPr>
          <w:rFonts w:cs="Arial"/>
          <w:szCs w:val="24"/>
        </w:rPr>
        <w:t xml:space="preserve"> the</w:t>
      </w:r>
      <w:r w:rsidR="007B7F83" w:rsidRPr="00E40072">
        <w:rPr>
          <w:rFonts w:cs="Arial"/>
          <w:szCs w:val="24"/>
        </w:rPr>
        <w:t xml:space="preserve"> expectations</w:t>
      </w:r>
      <w:r w:rsidR="007B7F83" w:rsidRPr="00E40072">
        <w:rPr>
          <w:rFonts w:cs="Arial"/>
          <w:szCs w:val="24"/>
          <w:lang w:val="en-US"/>
        </w:rPr>
        <w:t xml:space="preserve">. </w:t>
      </w:r>
      <w:r w:rsidR="00203F68" w:rsidRPr="00E40072">
        <w:rPr>
          <w:rFonts w:cs="Arial"/>
          <w:szCs w:val="24"/>
          <w:lang w:val="en-US"/>
        </w:rPr>
        <w:t xml:space="preserve">This </w:t>
      </w:r>
      <w:r w:rsidR="00DA268B" w:rsidRPr="00E40072">
        <w:rPr>
          <w:rFonts w:cs="Arial"/>
          <w:szCs w:val="24"/>
          <w:lang w:val="en-US"/>
        </w:rPr>
        <w:t>follows up</w:t>
      </w:r>
      <w:r w:rsidR="00203F68" w:rsidRPr="00E40072">
        <w:rPr>
          <w:rFonts w:cs="Arial"/>
          <w:szCs w:val="24"/>
          <w:lang w:val="en-US"/>
        </w:rPr>
        <w:t xml:space="preserve"> </w:t>
      </w:r>
      <w:r w:rsidR="00DA268B" w:rsidRPr="00E40072">
        <w:rPr>
          <w:rFonts w:cs="Arial"/>
          <w:szCs w:val="24"/>
          <w:lang w:val="en-US"/>
        </w:rPr>
        <w:t>with</w:t>
      </w:r>
      <w:r w:rsidR="00203F68" w:rsidRPr="00E40072">
        <w:rPr>
          <w:rFonts w:cs="Arial"/>
          <w:szCs w:val="24"/>
          <w:lang w:val="en-US"/>
        </w:rPr>
        <w:t xml:space="preserve"> a slow rise in </w:t>
      </w:r>
      <w:r w:rsidR="00DA268B" w:rsidRPr="00E40072">
        <w:rPr>
          <w:rFonts w:cs="Arial"/>
          <w:szCs w:val="24"/>
          <w:lang w:val="en-US"/>
        </w:rPr>
        <w:t xml:space="preserve">FrA </w:t>
      </w:r>
      <w:r w:rsidR="00203F68" w:rsidRPr="00E40072">
        <w:rPr>
          <w:rFonts w:cs="Arial"/>
          <w:szCs w:val="24"/>
          <w:lang w:val="en-US"/>
        </w:rPr>
        <w:t xml:space="preserve">activity </w:t>
      </w:r>
      <w:r w:rsidR="00DA268B" w:rsidRPr="00E40072">
        <w:rPr>
          <w:rFonts w:cs="Arial"/>
          <w:szCs w:val="24"/>
          <w:lang w:val="en-US"/>
        </w:rPr>
        <w:t>in the early phase</w:t>
      </w:r>
      <w:r w:rsidR="006C4642" w:rsidRPr="00E40072">
        <w:rPr>
          <w:rFonts w:cs="Arial"/>
          <w:szCs w:val="24"/>
          <w:lang w:val="en-US"/>
        </w:rPr>
        <w:t xml:space="preserve"> (0-100 ms)</w:t>
      </w:r>
      <w:r w:rsidR="00DA268B" w:rsidRPr="00E40072">
        <w:rPr>
          <w:rFonts w:cs="Arial"/>
          <w:szCs w:val="24"/>
          <w:lang w:val="en-US"/>
        </w:rPr>
        <w:t xml:space="preserve"> that is closer to the nose-poke action. </w:t>
      </w:r>
      <w:r w:rsidR="00742512" w:rsidRPr="00E40072">
        <w:rPr>
          <w:rFonts w:cs="Arial"/>
          <w:szCs w:val="24"/>
          <w:lang w:val="en-US"/>
        </w:rPr>
        <w:t>E</w:t>
      </w:r>
      <w:r w:rsidR="007B7F83" w:rsidRPr="00E40072">
        <w:rPr>
          <w:rFonts w:cs="Arial"/>
          <w:szCs w:val="24"/>
          <w:lang w:val="en-US"/>
        </w:rPr>
        <w:t>ventually, a new expectation sets in—the anticipation of no reward—which, upon confirmation through continued unrewarded pokes (n-2 to n</w:t>
      </w:r>
      <w:r w:rsidR="007B7F83" w:rsidRPr="00E40072">
        <w:rPr>
          <w:rFonts w:cs="Arial"/>
          <w:szCs w:val="24"/>
          <w:vertAlign w:val="superscript"/>
          <w:lang w:val="en-US"/>
        </w:rPr>
        <w:t>th</w:t>
      </w:r>
      <w:r w:rsidR="007B7F83" w:rsidRPr="00E40072">
        <w:rPr>
          <w:rFonts w:cs="Arial"/>
          <w:szCs w:val="24"/>
          <w:lang w:val="en-US"/>
        </w:rPr>
        <w:t xml:space="preserve"> poke), leads to an </w:t>
      </w:r>
      <w:r w:rsidR="00A20E8A" w:rsidRPr="00E40072">
        <w:rPr>
          <w:rFonts w:cs="Arial"/>
          <w:szCs w:val="24"/>
          <w:lang w:val="en-US"/>
        </w:rPr>
        <w:t xml:space="preserve">overall </w:t>
      </w:r>
      <w:r w:rsidR="007B7F83" w:rsidRPr="00E40072">
        <w:rPr>
          <w:rFonts w:cs="Arial"/>
          <w:szCs w:val="24"/>
          <w:lang w:val="en-US"/>
        </w:rPr>
        <w:t>increase in activity</w:t>
      </w:r>
      <w:r w:rsidR="00A20E8A" w:rsidRPr="00E40072">
        <w:rPr>
          <w:rFonts w:cs="Arial"/>
          <w:szCs w:val="24"/>
          <w:lang w:val="en-US"/>
        </w:rPr>
        <w:t xml:space="preserve"> in the early phase</w:t>
      </w:r>
      <w:r w:rsidR="007B7F83" w:rsidRPr="00E40072">
        <w:rPr>
          <w:rFonts w:cs="Arial"/>
          <w:szCs w:val="24"/>
          <w:lang w:val="en-US"/>
        </w:rPr>
        <w:t xml:space="preserve"> </w:t>
      </w:r>
      <w:r w:rsidR="007607B0" w:rsidRPr="00E40072">
        <w:rPr>
          <w:rFonts w:cs="Arial"/>
          <w:szCs w:val="24"/>
          <w:lang w:val="en-US"/>
        </w:rPr>
        <w:t>followed by</w:t>
      </w:r>
      <w:r w:rsidR="007B7F83" w:rsidRPr="00E40072">
        <w:rPr>
          <w:rFonts w:cs="Arial"/>
          <w:szCs w:val="24"/>
          <w:lang w:val="en-US"/>
        </w:rPr>
        <w:t xml:space="preserve"> the subsequent spout switch.</w:t>
      </w:r>
      <w:r w:rsidR="00977FB8" w:rsidRPr="00E40072">
        <w:rPr>
          <w:rFonts w:cs="Arial"/>
          <w:szCs w:val="24"/>
          <w:lang w:val="en-US"/>
        </w:rPr>
        <w:t xml:space="preserve"> </w:t>
      </w:r>
      <w:r w:rsidR="008D1FEB" w:rsidRPr="00E40072">
        <w:rPr>
          <w:rFonts w:cs="Arial"/>
          <w:szCs w:val="24"/>
          <w:lang w:val="en-US"/>
        </w:rPr>
        <w:t xml:space="preserve">This </w:t>
      </w:r>
      <w:r w:rsidR="002660FE" w:rsidRPr="00E40072">
        <w:rPr>
          <w:rFonts w:cs="Arial"/>
          <w:szCs w:val="24"/>
          <w:lang w:val="en-US"/>
        </w:rPr>
        <w:t xml:space="preserve">dynamic transition of FrA activity from exploitation to exploration </w:t>
      </w:r>
      <w:r w:rsidR="003B3A6C" w:rsidRPr="00E40072">
        <w:rPr>
          <w:rFonts w:cs="Arial"/>
          <w:szCs w:val="24"/>
          <w:lang w:val="en-US"/>
        </w:rPr>
        <w:t>highlights</w:t>
      </w:r>
      <w:r w:rsidR="008D1FEB" w:rsidRPr="00E40072">
        <w:rPr>
          <w:rFonts w:cs="Arial"/>
          <w:szCs w:val="24"/>
          <w:lang w:val="en-US"/>
        </w:rPr>
        <w:t xml:space="preserve"> a decision-making process within the FrA that goes beyond simple stimulus-response patterns, involving an</w:t>
      </w:r>
      <w:r w:rsidR="00A933A8" w:rsidRPr="00E40072">
        <w:rPr>
          <w:rFonts w:cs="Arial"/>
          <w:szCs w:val="24"/>
          <w:lang w:val="en-US"/>
        </w:rPr>
        <w:t xml:space="preserve"> alteration of</w:t>
      </w:r>
      <w:r w:rsidR="008D1FEB" w:rsidRPr="00E40072">
        <w:rPr>
          <w:rFonts w:cs="Arial"/>
          <w:szCs w:val="24"/>
          <w:lang w:val="en-US"/>
        </w:rPr>
        <w:t xml:space="preserve"> </w:t>
      </w:r>
      <w:r w:rsidR="00D07E58" w:rsidRPr="00E40072">
        <w:rPr>
          <w:rFonts w:cs="Arial"/>
          <w:szCs w:val="24"/>
          <w:lang w:val="en-US"/>
        </w:rPr>
        <w:t>expectations</w:t>
      </w:r>
      <w:r w:rsidR="008D1FEB" w:rsidRPr="00E40072">
        <w:rPr>
          <w:rFonts w:cs="Arial"/>
          <w:szCs w:val="24"/>
          <w:lang w:val="en-US"/>
        </w:rPr>
        <w:t xml:space="preserve"> shaped by experience—an essential element underlying</w:t>
      </w:r>
      <w:r w:rsidR="00110E61">
        <w:rPr>
          <w:rFonts w:cs="Arial"/>
          <w:szCs w:val="24"/>
          <w:lang w:val="en-US"/>
        </w:rPr>
        <w:t xml:space="preserve"> the</w:t>
      </w:r>
      <w:r w:rsidR="008D1FEB" w:rsidRPr="00E40072">
        <w:rPr>
          <w:rFonts w:cs="Arial"/>
          <w:szCs w:val="24"/>
          <w:lang w:val="en-US"/>
        </w:rPr>
        <w:t xml:space="preserve"> inference-driven behavior.</w:t>
      </w:r>
    </w:p>
    <w:p w14:paraId="5A59CF76" w14:textId="336829D4" w:rsidR="0060790D" w:rsidRPr="00E40072" w:rsidRDefault="0060790D" w:rsidP="0060790D">
      <w:pPr>
        <w:rPr>
          <w:rFonts w:cs="Arial"/>
          <w:szCs w:val="24"/>
          <w:lang w:val="en-US"/>
        </w:rPr>
      </w:pPr>
      <w:r w:rsidRPr="00E40072">
        <w:rPr>
          <w:rFonts w:cs="Arial"/>
          <w:szCs w:val="24"/>
          <w:lang w:val="en-US"/>
        </w:rPr>
        <w:t>The increasing activity observed in the FrA during the transition from exploitation to exploration in gerbils resonates with patterns observed in other species. Specifically, this activity mirrors the pre-decisional neural activity buildup seen in frontal-parietal circuits in humans and rats, which is indicative of evidence accumulation during decision-making tasks</w:t>
      </w:r>
      <w:r w:rsidR="00F5538E" w:rsidRPr="00E40072">
        <w:rPr>
          <w:rFonts w:cs="Arial"/>
          <w:szCs w:val="24"/>
          <w:lang w:val="en-US"/>
        </w:rPr>
        <w:t xml:space="preserve"> </w:t>
      </w:r>
      <w:sdt>
        <w:sdtPr>
          <w:rPr>
            <w:rFonts w:cs="Arial"/>
            <w:color w:val="000000"/>
            <w:szCs w:val="24"/>
            <w:lang w:val="en-US"/>
          </w:rPr>
          <w:tag w:val="MENDELEY_CITATION_v3_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"/>
          <w:id w:val="1850138713"/>
          <w:placeholder>
            <w:docPart w:val="DefaultPlaceholder_-1854013440"/>
          </w:placeholder>
        </w:sdtPr>
        <w:sdtContent>
          <w:r w:rsidR="006D6D02" w:rsidRPr="006D6D02">
            <w:rPr>
              <w:rFonts w:cs="Arial"/>
              <w:color w:val="000000"/>
              <w:szCs w:val="24"/>
              <w:lang w:val="en-US"/>
            </w:rPr>
            <w:t>(</w:t>
          </w:r>
          <w:proofErr w:type="spellStart"/>
          <w:r w:rsidR="006D6D02" w:rsidRPr="006D6D02">
            <w:rPr>
              <w:rFonts w:cs="Arial"/>
              <w:color w:val="000000"/>
              <w:szCs w:val="24"/>
              <w:lang w:val="en-US"/>
            </w:rPr>
            <w:t>Brosnan</w:t>
          </w:r>
          <w:proofErr w:type="spellEnd"/>
          <w:r w:rsidR="006D6D02" w:rsidRPr="006D6D02">
            <w:rPr>
              <w:rFonts w:cs="Arial"/>
              <w:color w:val="000000"/>
              <w:szCs w:val="24"/>
              <w:lang w:val="en-US"/>
            </w:rPr>
            <w:t xml:space="preserve"> et al., 2020; Scott et al., 2017)</w:t>
          </w:r>
        </w:sdtContent>
      </w:sdt>
      <w:r w:rsidRPr="00E40072">
        <w:rPr>
          <w:rFonts w:cs="Arial"/>
          <w:szCs w:val="24"/>
          <w:lang w:val="en-US"/>
        </w:rPr>
        <w:t xml:space="preserve">. This parallel suggests a fundamental neural process shared across species, highlighting the </w:t>
      </w:r>
      <w:proofErr w:type="spellStart"/>
      <w:r w:rsidRPr="00E40072">
        <w:rPr>
          <w:rFonts w:cs="Arial"/>
          <w:szCs w:val="24"/>
          <w:lang w:val="en-US"/>
        </w:rPr>
        <w:t>FrA's</w:t>
      </w:r>
      <w:proofErr w:type="spellEnd"/>
      <w:r w:rsidRPr="00E40072">
        <w:rPr>
          <w:rFonts w:cs="Arial"/>
          <w:szCs w:val="24"/>
          <w:lang w:val="en-US"/>
        </w:rPr>
        <w:t xml:space="preserve"> role in integrating evolving information before reaching a decision.</w:t>
      </w:r>
    </w:p>
    <w:p w14:paraId="4278C7C5" w14:textId="684AD71B" w:rsidR="0060790D" w:rsidRPr="00E40072" w:rsidRDefault="0060790D" w:rsidP="0060790D">
      <w:pPr>
        <w:rPr>
          <w:rFonts w:cs="Arial"/>
          <w:szCs w:val="24"/>
          <w:lang w:val="en-US"/>
        </w:rPr>
      </w:pPr>
      <w:r w:rsidRPr="00E40072">
        <w:rPr>
          <w:rFonts w:cs="Arial"/>
          <w:szCs w:val="24"/>
          <w:lang w:val="en-US"/>
        </w:rPr>
        <w:t>Additionally, the nuanced modulation of expectations within the FrA points to a sophisticated neural mechanism</w:t>
      </w:r>
      <w:r w:rsidR="00C63764" w:rsidRPr="00E40072">
        <w:rPr>
          <w:rFonts w:cs="Arial"/>
          <w:szCs w:val="24"/>
          <w:lang w:val="en-US"/>
        </w:rPr>
        <w:t>, where layer-specific processing could be critical</w:t>
      </w:r>
      <w:r w:rsidRPr="00E40072">
        <w:rPr>
          <w:rFonts w:cs="Arial"/>
          <w:szCs w:val="24"/>
          <w:lang w:val="en-US"/>
        </w:rPr>
        <w:t xml:space="preserve">. The </w:t>
      </w:r>
      <w:r w:rsidRPr="00E40072">
        <w:rPr>
          <w:rFonts w:cs="Arial"/>
          <w:szCs w:val="24"/>
          <w:lang w:val="en-US"/>
        </w:rPr>
        <w:lastRenderedPageBreak/>
        <w:t xml:space="preserve">progression </w:t>
      </w:r>
      <w:r w:rsidR="00DC3FB2" w:rsidRPr="00E40072">
        <w:rPr>
          <w:rFonts w:cs="Arial"/>
          <w:szCs w:val="24"/>
          <w:lang w:val="en-US"/>
        </w:rPr>
        <w:t xml:space="preserve">of expectation </w:t>
      </w:r>
      <w:r w:rsidRPr="00E40072">
        <w:rPr>
          <w:rFonts w:cs="Arial"/>
          <w:szCs w:val="24"/>
          <w:lang w:val="en-US"/>
        </w:rPr>
        <w:t>from an initial certainty about receiving a reward, through a phase of uncertainty, to a new certainty of no reward,</w:t>
      </w:r>
      <w:r w:rsidR="00672C9E" w:rsidRPr="00E40072">
        <w:rPr>
          <w:rFonts w:cs="Arial"/>
          <w:szCs w:val="24"/>
          <w:lang w:val="en-US"/>
        </w:rPr>
        <w:t xml:space="preserve"> for the same action</w:t>
      </w:r>
      <w:r w:rsidRPr="00E40072">
        <w:rPr>
          <w:rFonts w:cs="Arial"/>
          <w:szCs w:val="24"/>
          <w:lang w:val="en-US"/>
        </w:rPr>
        <w:t xml:space="preserve"> hints at the differential involvement of cortical layers. This </w:t>
      </w:r>
      <w:r w:rsidR="00105472" w:rsidRPr="00E40072">
        <w:rPr>
          <w:rFonts w:cs="Arial"/>
          <w:szCs w:val="24"/>
          <w:lang w:val="en-US"/>
        </w:rPr>
        <w:t>may</w:t>
      </w:r>
      <w:r w:rsidRPr="00E40072">
        <w:rPr>
          <w:rFonts w:cs="Arial"/>
          <w:szCs w:val="24"/>
          <w:lang w:val="en-US"/>
        </w:rPr>
        <w:t xml:space="preserve"> likely </w:t>
      </w:r>
      <w:r w:rsidR="00105472" w:rsidRPr="00E40072">
        <w:rPr>
          <w:rFonts w:cs="Arial"/>
          <w:szCs w:val="24"/>
          <w:lang w:val="en-US"/>
        </w:rPr>
        <w:t>reflect</w:t>
      </w:r>
      <w:r w:rsidRPr="00E40072">
        <w:rPr>
          <w:rFonts w:cs="Arial"/>
          <w:szCs w:val="24"/>
          <w:lang w:val="en-US"/>
        </w:rPr>
        <w:t xml:space="preserve"> the layered architecture of the </w:t>
      </w:r>
      <w:proofErr w:type="spellStart"/>
      <w:r w:rsidRPr="00E40072">
        <w:rPr>
          <w:rFonts w:cs="Arial"/>
          <w:szCs w:val="24"/>
          <w:lang w:val="en-US"/>
        </w:rPr>
        <w:t>FrA's</w:t>
      </w:r>
      <w:proofErr w:type="spellEnd"/>
      <w:r w:rsidRPr="00E40072">
        <w:rPr>
          <w:rFonts w:cs="Arial"/>
          <w:szCs w:val="24"/>
          <w:lang w:val="en-US"/>
        </w:rPr>
        <w:t xml:space="preserve"> role in </w:t>
      </w:r>
      <w:r w:rsidR="00A76AD9" w:rsidRPr="00E40072">
        <w:rPr>
          <w:rFonts w:cs="Arial"/>
          <w:szCs w:val="24"/>
          <w:lang w:val="en-US"/>
        </w:rPr>
        <w:t>integrating</w:t>
      </w:r>
      <w:r w:rsidRPr="00E40072">
        <w:rPr>
          <w:rFonts w:cs="Arial"/>
          <w:szCs w:val="24"/>
          <w:lang w:val="en-US"/>
        </w:rPr>
        <w:t xml:space="preserve"> past experiences </w:t>
      </w:r>
      <w:r w:rsidR="00A76AD9" w:rsidRPr="00E40072">
        <w:rPr>
          <w:rFonts w:cs="Arial"/>
          <w:szCs w:val="24"/>
          <w:lang w:val="en-US"/>
        </w:rPr>
        <w:t>with</w:t>
      </w:r>
      <w:r w:rsidRPr="00E40072">
        <w:rPr>
          <w:rFonts w:cs="Arial"/>
          <w:szCs w:val="24"/>
          <w:lang w:val="en-US"/>
        </w:rPr>
        <w:t xml:space="preserve"> current decision-making processes, underscoring the importance of understanding layer-specific dynamics in </w:t>
      </w:r>
      <w:r w:rsidR="004A0123" w:rsidRPr="00E40072">
        <w:rPr>
          <w:rFonts w:cs="Arial"/>
          <w:szCs w:val="24"/>
          <w:lang w:val="en-US"/>
        </w:rPr>
        <w:t>this complex decision-making behaviour</w:t>
      </w:r>
      <w:r w:rsidR="00E05C93" w:rsidRPr="00E40072">
        <w:rPr>
          <w:rFonts w:cs="Arial"/>
          <w:szCs w:val="24"/>
          <w:lang w:val="en-US"/>
        </w:rPr>
        <w:t>.</w:t>
      </w:r>
    </w:p>
    <w:p w14:paraId="7F298B07" w14:textId="19926233" w:rsidR="007B7F83" w:rsidRPr="00985BDB" w:rsidRDefault="007B7F83" w:rsidP="00985BDB">
      <w:pPr>
        <w:pStyle w:val="Heading2"/>
      </w:pPr>
      <w:bookmarkStart w:id="156" w:name="_Toc157095642"/>
      <w:bookmarkStart w:id="157" w:name="_Toc157095954"/>
      <w:r w:rsidRPr="00985BDB">
        <w:t xml:space="preserve">Functional </w:t>
      </w:r>
      <w:r w:rsidR="00D10BDF">
        <w:t>i</w:t>
      </w:r>
      <w:r w:rsidRPr="00985BDB">
        <w:t xml:space="preserve">mplications of </w:t>
      </w:r>
      <w:r w:rsidR="00D10BDF">
        <w:t>l</w:t>
      </w:r>
      <w:r w:rsidRPr="00985BDB">
        <w:t>ayer-</w:t>
      </w:r>
      <w:r w:rsidR="00D10BDF">
        <w:t>s</w:t>
      </w:r>
      <w:r w:rsidRPr="00985BDB">
        <w:t xml:space="preserve">pecific </w:t>
      </w:r>
      <w:r w:rsidR="00D10BDF">
        <w:t>a</w:t>
      </w:r>
      <w:r w:rsidRPr="00985BDB">
        <w:t xml:space="preserve">ctivity </w:t>
      </w:r>
      <w:r w:rsidR="00D10BDF">
        <w:t>d</w:t>
      </w:r>
      <w:r w:rsidRPr="00985BDB">
        <w:t xml:space="preserve">uring </w:t>
      </w:r>
      <w:r w:rsidR="00D10BDF">
        <w:t>f</w:t>
      </w:r>
      <w:r w:rsidRPr="00985BDB">
        <w:t>oraging</w:t>
      </w:r>
      <w:bookmarkEnd w:id="156"/>
      <w:bookmarkEnd w:id="157"/>
    </w:p>
    <w:p w14:paraId="77C78A9E" w14:textId="3B188B2D" w:rsidR="007B7F83" w:rsidRPr="00E40072" w:rsidRDefault="007B7F83" w:rsidP="007B7F83">
      <w:pPr>
        <w:rPr>
          <w:rFonts w:cs="Arial"/>
          <w:szCs w:val="24"/>
          <w:lang w:val="en-US"/>
        </w:rPr>
      </w:pPr>
      <w:r w:rsidRPr="00E40072">
        <w:rPr>
          <w:rFonts w:cs="Arial"/>
          <w:szCs w:val="24"/>
          <w:lang w:val="en-US"/>
        </w:rPr>
        <w:t xml:space="preserve">In the pursuit of understanding foraging strategies, the laminar current source density recordings from the </w:t>
      </w:r>
      <w:r w:rsidR="006372C1" w:rsidRPr="00E40072">
        <w:rPr>
          <w:rFonts w:cs="Arial"/>
          <w:szCs w:val="24"/>
          <w:lang w:val="en-US"/>
        </w:rPr>
        <w:t>FrA</w:t>
      </w:r>
      <w:r w:rsidRPr="00E40072">
        <w:rPr>
          <w:rFonts w:cs="Arial"/>
          <w:szCs w:val="24"/>
          <w:lang w:val="en-US"/>
        </w:rPr>
        <w:t xml:space="preserve"> have provided a detailed map of the local layer-specific micro-circuitry activity. The gerbil</w:t>
      </w:r>
      <w:r w:rsidR="00FD18FA" w:rsidRPr="00E40072">
        <w:rPr>
          <w:rFonts w:cs="Arial"/>
          <w:szCs w:val="24"/>
          <w:lang w:val="en-US"/>
        </w:rPr>
        <w:t>’s</w:t>
      </w:r>
      <w:r w:rsidRPr="00E40072">
        <w:rPr>
          <w:rFonts w:cs="Arial"/>
          <w:szCs w:val="24"/>
          <w:lang w:val="en-US"/>
        </w:rPr>
        <w:t xml:space="preserve"> foraging behavior has allowed us to discern how the </w:t>
      </w:r>
      <w:r w:rsidR="00D4716C" w:rsidRPr="00E40072">
        <w:rPr>
          <w:rFonts w:cs="Arial"/>
          <w:szCs w:val="24"/>
          <w:lang w:val="en-US"/>
        </w:rPr>
        <w:t>FrA</w:t>
      </w:r>
      <w:r w:rsidRPr="00E40072">
        <w:rPr>
          <w:rFonts w:cs="Arial"/>
          <w:szCs w:val="24"/>
          <w:lang w:val="en-US"/>
        </w:rPr>
        <w:t xml:space="preserve"> </w:t>
      </w:r>
      <w:r w:rsidR="00D4716C" w:rsidRPr="00E40072">
        <w:rPr>
          <w:rFonts w:cs="Arial"/>
          <w:szCs w:val="24"/>
          <w:lang w:val="en-US"/>
        </w:rPr>
        <w:t xml:space="preserve">influences the </w:t>
      </w:r>
      <w:r w:rsidR="00D071FF" w:rsidRPr="00E40072">
        <w:rPr>
          <w:rFonts w:cs="Arial"/>
          <w:szCs w:val="24"/>
          <w:lang w:val="en-US"/>
        </w:rPr>
        <w:t xml:space="preserve">differential </w:t>
      </w:r>
      <w:r w:rsidR="00D4716C" w:rsidRPr="00E40072">
        <w:rPr>
          <w:rFonts w:cs="Arial"/>
          <w:szCs w:val="24"/>
          <w:lang w:val="en-US"/>
        </w:rPr>
        <w:t>allocation of</w:t>
      </w:r>
      <w:r w:rsidRPr="00E40072">
        <w:rPr>
          <w:rFonts w:cs="Arial"/>
          <w:szCs w:val="24"/>
          <w:lang w:val="en-US"/>
        </w:rPr>
        <w:t xml:space="preserve"> attentional resources during critical decision-making moments—specifically, when shifting focus from exploitation at a current resource to exploration of a new one. This differentiation in strategic behavior appears to be </w:t>
      </w:r>
      <w:r w:rsidR="002265AA" w:rsidRPr="00E40072">
        <w:rPr>
          <w:rFonts w:cs="Arial"/>
          <w:szCs w:val="24"/>
          <w:lang w:val="en-US"/>
        </w:rPr>
        <w:t>influenced</w:t>
      </w:r>
      <w:r w:rsidRPr="00E40072">
        <w:rPr>
          <w:rFonts w:cs="Arial"/>
          <w:szCs w:val="24"/>
          <w:lang w:val="en-US"/>
        </w:rPr>
        <w:t xml:space="preserve"> </w:t>
      </w:r>
      <w:r w:rsidR="00BD30AF" w:rsidRPr="00E40072">
        <w:rPr>
          <w:rFonts w:cs="Arial"/>
          <w:szCs w:val="24"/>
          <w:lang w:val="en-US"/>
        </w:rPr>
        <w:t>within</w:t>
      </w:r>
      <w:r w:rsidRPr="00E40072">
        <w:rPr>
          <w:rFonts w:cs="Arial"/>
          <w:szCs w:val="24"/>
          <w:lang w:val="en-US"/>
        </w:rPr>
        <w:t xml:space="preserve"> the FrA in a layer-dependent manner, as revealed in our results (</w:t>
      </w:r>
      <w:r w:rsidR="003327AB" w:rsidRPr="00E40072">
        <w:rPr>
          <w:rFonts w:cs="Arial"/>
          <w:szCs w:val="24"/>
          <w:lang w:val="en-US"/>
        </w:rPr>
        <w:t>Fig.</w:t>
      </w:r>
      <w:r w:rsidR="002E4EFC" w:rsidRPr="00E40072">
        <w:rPr>
          <w:rFonts w:cs="Arial"/>
          <w:szCs w:val="24"/>
          <w:lang w:val="en-US"/>
        </w:rPr>
        <w:t>10</w:t>
      </w:r>
      <w:r w:rsidRPr="00E40072">
        <w:rPr>
          <w:rFonts w:cs="Arial"/>
          <w:szCs w:val="24"/>
          <w:lang w:val="en-US"/>
        </w:rPr>
        <w:t>).</w:t>
      </w:r>
    </w:p>
    <w:p w14:paraId="3D1DD200" w14:textId="0A9C64AE" w:rsidR="007B7F83" w:rsidRPr="00E40072" w:rsidRDefault="007B7F83" w:rsidP="007B7F83">
      <w:pPr>
        <w:rPr>
          <w:rFonts w:cs="Arial"/>
          <w:szCs w:val="24"/>
          <w:lang w:val="en-US"/>
        </w:rPr>
      </w:pPr>
      <w:r w:rsidRPr="00716FA9">
        <w:rPr>
          <w:rFonts w:cs="Arial"/>
          <w:szCs w:val="24"/>
          <w:lang w:val="en-US"/>
        </w:rPr>
        <w:t>The transition from exploitation to exploration is fundamentally an attentional reallocation challenge</w:t>
      </w:r>
      <w:r w:rsidR="009734C4" w:rsidRPr="00716FA9">
        <w:rPr>
          <w:rFonts w:cs="Arial"/>
          <w:szCs w:val="24"/>
          <w:lang w:val="en-US"/>
        </w:rPr>
        <w:t xml:space="preserve"> in the brain</w:t>
      </w:r>
      <w:r w:rsidRPr="00716FA9">
        <w:rPr>
          <w:rFonts w:cs="Arial"/>
          <w:szCs w:val="24"/>
          <w:lang w:val="en-US"/>
        </w:rPr>
        <w:t>.</w:t>
      </w:r>
      <w:r w:rsidRPr="00E40072">
        <w:rPr>
          <w:rFonts w:cs="Arial"/>
          <w:szCs w:val="24"/>
          <w:lang w:val="en-US"/>
        </w:rPr>
        <w:t xml:space="preserve"> According to established reinforcement learning theories, goal-directed behavior is underpinned by the brain's capacity to predict the expected reward from specific actions or stimuli. The predictive coding of this expectation relies on a neural computation of prediction error—the discrepancy between expected and received rewards</w:t>
      </w:r>
      <w:r w:rsidR="00B02883" w:rsidRPr="00E40072">
        <w:rPr>
          <w:rFonts w:cs="Arial"/>
          <w:szCs w:val="24"/>
          <w:lang w:val="en-US"/>
        </w:rPr>
        <w:t xml:space="preserve"> </w:t>
      </w:r>
      <w:sdt>
        <w:sdtPr>
          <w:rPr>
            <w:rFonts w:cs="Arial"/>
            <w:color w:val="000000"/>
            <w:szCs w:val="24"/>
            <w:lang w:val="en-US"/>
          </w:rPr>
          <w:tag w:val="MENDELEY_CITATION_v3_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"/>
          <w:id w:val="98309179"/>
          <w:placeholder>
            <w:docPart w:val="DefaultPlaceholder_-1854013440"/>
          </w:placeholder>
        </w:sdtPr>
        <w:sdtContent>
          <w:r w:rsidR="006D6D02" w:rsidRPr="006D6D02">
            <w:rPr>
              <w:rFonts w:cs="Arial"/>
              <w:color w:val="000000"/>
              <w:szCs w:val="24"/>
              <w:lang w:val="en-US"/>
            </w:rPr>
            <w:t>(Schultz, 2015)</w:t>
          </w:r>
        </w:sdtContent>
      </w:sdt>
      <w:r w:rsidRPr="00E40072">
        <w:rPr>
          <w:rFonts w:cs="Arial"/>
          <w:szCs w:val="24"/>
          <w:lang w:val="en-US"/>
        </w:rPr>
        <w:t xml:space="preserve">. Brain structures such as the ventral tegmental area (VTA) play a crucial role in this process by evaluating reinforcement and conveying salience and valence information to various brain regions, including the frontal cortex </w:t>
      </w:r>
      <w:r w:rsidR="005C7351" w:rsidRPr="00E40072">
        <w:rPr>
          <w:rFonts w:cs="Arial"/>
          <w:szCs w:val="24"/>
          <w:lang w:val="en-US"/>
        </w:rPr>
        <w:t xml:space="preserve"> </w:t>
      </w:r>
      <w:sdt>
        <w:sdtPr>
          <w:rPr>
            <w:rFonts w:cs="Arial"/>
            <w:color w:val="000000"/>
            <w:szCs w:val="24"/>
            <w:lang w:val="en-US"/>
          </w:rPr>
          <w:tag w:val="MENDELEY_CITATION_v3_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"/>
          <w:id w:val="-1719738100"/>
          <w:placeholder>
            <w:docPart w:val="DefaultPlaceholder_-1854013440"/>
          </w:placeholder>
        </w:sdtPr>
        <w:sdtContent>
          <w:r w:rsidR="006D6D02" w:rsidRPr="006D6D02">
            <w:rPr>
              <w:rFonts w:cs="Arial"/>
              <w:color w:val="000000"/>
              <w:szCs w:val="24"/>
              <w:lang w:val="en-US"/>
            </w:rPr>
            <w:t>(Bromberg-Martin et al., 2010)</w:t>
          </w:r>
        </w:sdtContent>
      </w:sdt>
      <w:r w:rsidR="005C7351" w:rsidRPr="00E40072">
        <w:rPr>
          <w:rFonts w:cs="Arial"/>
          <w:szCs w:val="24"/>
          <w:lang w:val="en-US"/>
        </w:rPr>
        <w:t>.</w:t>
      </w:r>
    </w:p>
    <w:p w14:paraId="3C0E148E" w14:textId="6E750AE2" w:rsidR="007B7F83" w:rsidRPr="00E40072" w:rsidRDefault="007B7F83" w:rsidP="007B7F83">
      <w:pPr>
        <w:rPr>
          <w:rFonts w:cs="Arial"/>
          <w:szCs w:val="24"/>
          <w:lang w:val="en-US"/>
        </w:rPr>
      </w:pPr>
      <w:r w:rsidRPr="00E40072">
        <w:rPr>
          <w:rFonts w:cs="Arial"/>
          <w:szCs w:val="24"/>
          <w:lang w:val="en-US"/>
        </w:rPr>
        <w:t>Drawing parallels from studies on other neocortical regions</w:t>
      </w:r>
      <w:sdt>
        <w:sdtPr>
          <w:rPr>
            <w:rFonts w:cs="Arial"/>
            <w:szCs w:val="24"/>
            <w:lang w:val="en-US"/>
          </w:rPr>
          <w:tag w:val="MENDELEY_CITATION_v3_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"/>
          <w:id w:val="-202943380"/>
          <w:placeholder>
            <w:docPart w:val="DefaultPlaceholder_-1854013440"/>
          </w:placeholder>
        </w:sdtPr>
        <w:sdtContent>
          <w:r w:rsidR="006D6D02">
            <w:rPr>
              <w:rFonts w:eastAsia="Times New Roman"/>
            </w:rPr>
            <w:t xml:space="preserve">(Atencio &amp; Schreiner, 2010; </w:t>
          </w:r>
          <w:proofErr w:type="spellStart"/>
          <w:r w:rsidR="006D6D02">
            <w:rPr>
              <w:rFonts w:eastAsia="Times New Roman"/>
            </w:rPr>
            <w:t>Krienen</w:t>
          </w:r>
          <w:proofErr w:type="spellEnd"/>
          <w:r w:rsidR="006D6D02">
            <w:rPr>
              <w:rFonts w:eastAsia="Times New Roman"/>
            </w:rPr>
            <w:t xml:space="preserve"> et al., 2016; Lin et al., 2015; Wester &amp; Contreras, 2012)</w:t>
          </w:r>
        </w:sdtContent>
      </w:sdt>
      <w:r w:rsidRPr="00E40072">
        <w:rPr>
          <w:rFonts w:cs="Arial"/>
          <w:szCs w:val="24"/>
          <w:lang w:val="en-US"/>
        </w:rPr>
        <w:t xml:space="preserve">, it has been noted that supragranular layers possess anatomical connections conducive to cross-columnar activations and long-range inter-cortical communications. These connections are ideally positioned to facilitate the attentional resource reallocation required for exploratory behavior. Conversely, the infragranular layers are known for their </w:t>
      </w:r>
      <w:proofErr w:type="spellStart"/>
      <w:r w:rsidR="00113A00" w:rsidRPr="00E40072">
        <w:rPr>
          <w:rFonts w:cs="Arial"/>
          <w:szCs w:val="24"/>
          <w:lang w:val="en-US"/>
        </w:rPr>
        <w:t>c</w:t>
      </w:r>
      <w:r w:rsidR="00136E99" w:rsidRPr="00E40072">
        <w:rPr>
          <w:rFonts w:cs="Arial"/>
          <w:szCs w:val="24"/>
          <w:lang w:val="en-US"/>
        </w:rPr>
        <w:t>orticoefferent</w:t>
      </w:r>
      <w:proofErr w:type="spellEnd"/>
      <w:r w:rsidRPr="00E40072">
        <w:rPr>
          <w:rFonts w:cs="Arial"/>
          <w:szCs w:val="24"/>
          <w:lang w:val="en-US"/>
        </w:rPr>
        <w:t xml:space="preserve"> feedback loops</w:t>
      </w:r>
      <w:r w:rsidR="00A25BCD" w:rsidRPr="00E40072">
        <w:rPr>
          <w:rFonts w:cs="Arial"/>
          <w:szCs w:val="24"/>
          <w:lang w:val="en-US"/>
        </w:rPr>
        <w:t xml:space="preserve"> </w:t>
      </w:r>
      <w:sdt>
        <w:sdtPr>
          <w:rPr>
            <w:rFonts w:cs="Arial"/>
            <w:szCs w:val="24"/>
            <w:lang w:val="en-US"/>
          </w:rPr>
          <w:tag w:val="MENDELEY_CITATION_v3_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V19"/>
          <w:id w:val="964614988"/>
          <w:placeholder>
            <w:docPart w:val="DefaultPlaceholder_-1854013440"/>
          </w:placeholder>
        </w:sdtPr>
        <w:sdtContent>
          <w:r w:rsidR="006D6D02">
            <w:rPr>
              <w:rFonts w:eastAsia="Times New Roman"/>
            </w:rPr>
            <w:t xml:space="preserve">(Avery &amp; </w:t>
          </w:r>
          <w:proofErr w:type="spellStart"/>
          <w:r w:rsidR="006D6D02">
            <w:rPr>
              <w:rFonts w:eastAsia="Times New Roman"/>
            </w:rPr>
            <w:t>Krichmar</w:t>
          </w:r>
          <w:proofErr w:type="spellEnd"/>
          <w:r w:rsidR="006D6D02">
            <w:rPr>
              <w:rFonts w:eastAsia="Times New Roman"/>
            </w:rPr>
            <w:t>, 2015; Happel, 2016)</w:t>
          </w:r>
        </w:sdtContent>
      </w:sdt>
      <w:r w:rsidRPr="00E40072">
        <w:rPr>
          <w:rFonts w:cs="Arial"/>
          <w:szCs w:val="24"/>
          <w:lang w:val="en-US"/>
        </w:rPr>
        <w:t>, which are implicated in updating working memory content through reward-prediction error signaling</w:t>
      </w:r>
      <w:r w:rsidR="0047617F" w:rsidRPr="00E40072">
        <w:rPr>
          <w:rFonts w:cs="Arial"/>
          <w:szCs w:val="24"/>
          <w:lang w:val="en-US"/>
        </w:rPr>
        <w:t xml:space="preserve"> play an </w:t>
      </w:r>
      <w:r w:rsidRPr="00E40072">
        <w:rPr>
          <w:rFonts w:cs="Arial"/>
          <w:szCs w:val="24"/>
          <w:lang w:val="en-US"/>
        </w:rPr>
        <w:t xml:space="preserve">integral </w:t>
      </w:r>
      <w:r w:rsidR="0047617F" w:rsidRPr="00E40072">
        <w:rPr>
          <w:rFonts w:cs="Arial"/>
          <w:szCs w:val="24"/>
          <w:lang w:val="en-US"/>
        </w:rPr>
        <w:t>role in</w:t>
      </w:r>
      <w:r w:rsidRPr="00E40072">
        <w:rPr>
          <w:rFonts w:cs="Arial"/>
          <w:szCs w:val="24"/>
          <w:lang w:val="en-US"/>
        </w:rPr>
        <w:t xml:space="preserve"> maintaining exploitation strategies.</w:t>
      </w:r>
    </w:p>
    <w:p w14:paraId="03375B2A" w14:textId="64217799" w:rsidR="007B7F83" w:rsidRPr="00E40072" w:rsidRDefault="007B7F83" w:rsidP="007B7F83">
      <w:pPr>
        <w:rPr>
          <w:rFonts w:cs="Arial"/>
          <w:szCs w:val="24"/>
          <w:lang w:val="en-US"/>
        </w:rPr>
      </w:pPr>
      <w:r w:rsidRPr="00E40072">
        <w:rPr>
          <w:rFonts w:cs="Arial"/>
          <w:szCs w:val="24"/>
          <w:lang w:val="en-US"/>
        </w:rPr>
        <w:lastRenderedPageBreak/>
        <w:t>Our hypothesis posited that exploratory behavior, such as a change in foraging site, would correlate with heightened activity in the upper layers, whereas deeper layer activity would align with the continuation of exploitation at the current site. Layer-specific analysis substantiated this; upper layers (Layer I/II and III/IV) exhibited a pronounced increase in neural activity during exploratory phases relative to deeper layers</w:t>
      </w:r>
      <w:r w:rsidR="000317F1" w:rsidRPr="00E40072">
        <w:rPr>
          <w:rFonts w:cs="Arial"/>
          <w:szCs w:val="24"/>
          <w:lang w:val="en-US"/>
        </w:rPr>
        <w:t xml:space="preserve"> (Fig.10)</w:t>
      </w:r>
      <w:r w:rsidRPr="00E40072">
        <w:rPr>
          <w:rFonts w:cs="Arial"/>
          <w:szCs w:val="24"/>
          <w:lang w:val="en-US"/>
        </w:rPr>
        <w:t>. Moreover, the activity within these upper layers paralleled the U-shaped non-linear trend observed in the overall FrA activity, particularly escalating during the early phase preceding the animal</w:t>
      </w:r>
      <w:r w:rsidR="006D380D" w:rsidRPr="00E40072">
        <w:rPr>
          <w:rFonts w:cs="Arial"/>
          <w:szCs w:val="24"/>
          <w:lang w:val="en-US"/>
        </w:rPr>
        <w:t>’s</w:t>
      </w:r>
      <w:r w:rsidRPr="00E40072">
        <w:rPr>
          <w:rFonts w:cs="Arial"/>
          <w:szCs w:val="24"/>
          <w:lang w:val="en-US"/>
        </w:rPr>
        <w:t xml:space="preserve"> decision to switch foraging sites.</w:t>
      </w:r>
    </w:p>
    <w:p w14:paraId="4EF81DE3" w14:textId="03670F80" w:rsidR="007B7F83" w:rsidRPr="00E40072" w:rsidRDefault="007B7F83" w:rsidP="007B7F83">
      <w:pPr>
        <w:rPr>
          <w:rFonts w:cs="Arial"/>
          <w:szCs w:val="24"/>
          <w:lang w:val="en-US"/>
        </w:rPr>
      </w:pPr>
      <w:r w:rsidRPr="00E40072">
        <w:rPr>
          <w:rFonts w:cs="Arial"/>
          <w:szCs w:val="24"/>
          <w:lang w:val="en-US"/>
        </w:rPr>
        <w:t>These findings endorse our hypothesis, suggesting that the FrA employs a layer-dependent processing mechanism to allocate attentional resources effectively, thereby facilitating the gerbil</w:t>
      </w:r>
      <w:r w:rsidR="00F504CF" w:rsidRPr="00E40072">
        <w:rPr>
          <w:rFonts w:cs="Arial"/>
          <w:szCs w:val="24"/>
          <w:lang w:val="en-US"/>
        </w:rPr>
        <w:t>’s</w:t>
      </w:r>
      <w:r w:rsidRPr="00E40072">
        <w:rPr>
          <w:rFonts w:cs="Arial"/>
          <w:szCs w:val="24"/>
          <w:lang w:val="en-US"/>
        </w:rPr>
        <w:t xml:space="preserve"> dynamic shift in search strategies during foraging behavior.</w:t>
      </w:r>
    </w:p>
    <w:p w14:paraId="66A12C72" w14:textId="6BEDA18C" w:rsidR="006F10BE" w:rsidRPr="00985BDB" w:rsidRDefault="0054740C" w:rsidP="00985BDB">
      <w:pPr>
        <w:pStyle w:val="Heading2"/>
      </w:pPr>
      <w:bookmarkStart w:id="158" w:name="_Toc157095643"/>
      <w:bookmarkStart w:id="159" w:name="_Toc157095955"/>
      <w:r w:rsidRPr="00985BDB">
        <w:t>Limitations</w:t>
      </w:r>
      <w:r w:rsidR="009D6B4E" w:rsidRPr="00985BDB">
        <w:t xml:space="preserve"> and future </w:t>
      </w:r>
      <w:r w:rsidR="008C0F38" w:rsidRPr="00985BDB">
        <w:t>considerations</w:t>
      </w:r>
      <w:bookmarkEnd w:id="158"/>
      <w:bookmarkEnd w:id="159"/>
    </w:p>
    <w:p w14:paraId="7DFF5EC7" w14:textId="03FD6063" w:rsidR="002646AD" w:rsidRPr="00E40072" w:rsidRDefault="002646AD" w:rsidP="004A0BB4">
      <w:pPr>
        <w:rPr>
          <w:lang w:val="en-US"/>
        </w:rPr>
      </w:pPr>
      <w:r w:rsidRPr="00E40072">
        <w:t xml:space="preserve">Our investigation into the neural mechanisms of probabilistic foraging in Mongolian gerbils has shed light on the complexities of decision-making under uncertainty. While providing valuable initial insights on </w:t>
      </w:r>
      <w:r w:rsidR="0097754D" w:rsidRPr="00E40072">
        <w:t>how the FrA tactfully allocates attentional resources</w:t>
      </w:r>
      <w:r w:rsidRPr="00E40072">
        <w:t xml:space="preserve">, it also opens </w:t>
      </w:r>
      <w:r w:rsidR="00D21244" w:rsidRPr="00E40072">
        <w:rPr>
          <w:lang w:val="en-US"/>
        </w:rPr>
        <w:t xml:space="preserve">opportunities to delve deeper and broaden our understanding in several key areas. </w:t>
      </w:r>
    </w:p>
    <w:p w14:paraId="434350EC" w14:textId="4315DB40" w:rsidR="004A0BB4" w:rsidRPr="00E40072" w:rsidRDefault="004A0BB4" w:rsidP="004A0BB4">
      <w:pPr>
        <w:rPr>
          <w:lang w:val="en-US"/>
        </w:rPr>
      </w:pPr>
      <w:r w:rsidRPr="00E40072">
        <w:rPr>
          <w:lang w:val="en-US"/>
        </w:rPr>
        <w:t>While our experimental setup offers valuable insights by simulating a naturalistic environment, incorporating elements such as competitive foraging in a larger, more complex space could further enhance the ecological validity of our findings. Introducing another gerbil into the paradigm could introduce real-world selection pressures and more intricate decision-making scenarios, thus providing a richer context for behavioral analysis.</w:t>
      </w:r>
      <w:r w:rsidR="00D13763" w:rsidRPr="00E40072">
        <w:rPr>
          <w:lang w:val="en-US"/>
        </w:rPr>
        <w:t xml:space="preserve"> </w:t>
      </w:r>
      <w:r w:rsidRPr="00E40072">
        <w:rPr>
          <w:lang w:val="en-US"/>
        </w:rPr>
        <w:t>On the behavioral front, the optimality of gerbil behavior within our current setup warrants deeper exploration. A behavior model</w:t>
      </w:r>
      <w:r w:rsidR="00FC2001" w:rsidRPr="00E40072">
        <w:rPr>
          <w:lang w:val="en-US"/>
        </w:rPr>
        <w:t>l</w:t>
      </w:r>
      <w:r w:rsidRPr="00E40072">
        <w:rPr>
          <w:lang w:val="en-US"/>
        </w:rPr>
        <w:t>ing approach, such as reinforcement learning-based models, could be instrumental in dissecting trial-by-trial parameters. This approach could yield profound insights into the emergence of optimal behaviors and the decision-making parameters driving these behaviors. Additionally, strengthening the evidence for inference-based behavior in gerbils requires an in-depth investigation into the correlation between consecutive unrewarded pokes before spout switching and the total number of rewards received</w:t>
      </w:r>
      <w:r w:rsidR="00486CE4" w:rsidRPr="00E40072">
        <w:rPr>
          <w:lang w:val="en-US"/>
        </w:rPr>
        <w:t xml:space="preserve"> in a trial</w:t>
      </w:r>
      <w:r w:rsidRPr="00E40072">
        <w:rPr>
          <w:lang w:val="en-US"/>
        </w:rPr>
        <w:t xml:space="preserve">. Demonstrating a minimal </w:t>
      </w:r>
      <w:r w:rsidR="002A3E2C" w:rsidRPr="00E40072">
        <w:rPr>
          <w:lang w:val="en-US"/>
        </w:rPr>
        <w:t xml:space="preserve">to zero </w:t>
      </w:r>
      <w:r w:rsidRPr="00E40072">
        <w:rPr>
          <w:lang w:val="en-US"/>
        </w:rPr>
        <w:t>correlation would further substantiate the hypothesis of inference-driven decision-making in these animals.</w:t>
      </w:r>
    </w:p>
    <w:p w14:paraId="3BE5A021" w14:textId="2193998F" w:rsidR="00B65717" w:rsidRDefault="004A0BB4" w:rsidP="00F96181">
      <w:pPr>
        <w:rPr>
          <w:lang w:val="en-US"/>
        </w:rPr>
      </w:pPr>
      <w:r w:rsidRPr="00E40072">
        <w:rPr>
          <w:lang w:val="en-US"/>
        </w:rPr>
        <w:lastRenderedPageBreak/>
        <w:t>From a neural perspective, integrating time-frequency analysis to examine frontal theta activity changes preceding exploratory decisions could illuminate the neural mechanisms overcoming Pavlovian biases</w:t>
      </w:r>
      <w:r w:rsidR="00587035" w:rsidRPr="00E40072">
        <w:rPr>
          <w:lang w:val="en-US"/>
        </w:rPr>
        <w:t xml:space="preserve"> </w:t>
      </w:r>
      <w:sdt>
        <w:sdtPr>
          <w:rPr>
            <w:color w:val="000000"/>
            <w:lang w:val="en-US"/>
          </w:rPr>
          <w:tag w:val="MENDELEY_CITATION_v3_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"/>
          <w:id w:val="1721084016"/>
          <w:placeholder>
            <w:docPart w:val="DefaultPlaceholder_-1854013440"/>
          </w:placeholder>
        </w:sdtPr>
        <w:sdtContent>
          <w:r w:rsidR="006D6D02" w:rsidRPr="006D6D02">
            <w:rPr>
              <w:color w:val="000000"/>
              <w:lang w:val="en-US"/>
            </w:rPr>
            <w:t>(Cavanagh et al., 2013)</w:t>
          </w:r>
        </w:sdtContent>
      </w:sdt>
      <w:r w:rsidRPr="00E40072">
        <w:rPr>
          <w:lang w:val="en-US"/>
        </w:rPr>
        <w:t xml:space="preserve">. Such an analysis would complement our findings by providing insights into the temporal dynamics of the shift from exploitation to exploration in the FrA. </w:t>
      </w:r>
      <w:r w:rsidR="00FA7429" w:rsidRPr="00E40072">
        <w:rPr>
          <w:lang w:val="en-US"/>
        </w:rPr>
        <w:t>Furthermore, b</w:t>
      </w:r>
      <w:r w:rsidRPr="00E40072">
        <w:rPr>
          <w:lang w:val="en-US"/>
        </w:rPr>
        <w:t xml:space="preserve">uilding upon recent advancements in primate research, future studies could explore the causal role of </w:t>
      </w:r>
      <w:r w:rsidR="00E83F3B" w:rsidRPr="00E40072">
        <w:rPr>
          <w:lang w:val="en-US"/>
        </w:rPr>
        <w:t>the anterior frontal cortex</w:t>
      </w:r>
      <w:r w:rsidR="00261CED" w:rsidRPr="00E40072">
        <w:rPr>
          <w:lang w:val="en-US"/>
        </w:rPr>
        <w:t xml:space="preserve"> and </w:t>
      </w:r>
      <w:r w:rsidRPr="00E40072">
        <w:rPr>
          <w:lang w:val="en-US"/>
        </w:rPr>
        <w:t>dopaminergic pathways in balancing risk-return decisions</w:t>
      </w:r>
      <w:r w:rsidR="00A038FA" w:rsidRPr="00E40072">
        <w:rPr>
          <w:lang w:val="en-US"/>
        </w:rPr>
        <w:t xml:space="preserve"> </w:t>
      </w:r>
      <w:sdt>
        <w:sdtPr>
          <w:rPr>
            <w:color w:val="000000"/>
            <w:lang w:val="en-US"/>
          </w:rPr>
          <w:tag w:val="MENDELEY_CITATION_v3_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"/>
          <w:id w:val="-1433583617"/>
          <w:placeholder>
            <w:docPart w:val="DefaultPlaceholder_-1854013440"/>
          </w:placeholder>
        </w:sdtPr>
        <w:sdtEndPr>
          <w:rPr>
            <w:lang w:val="en-GB"/>
          </w:rPr>
        </w:sdtEndPr>
        <w:sdtContent>
          <w:r w:rsidR="006D6D02" w:rsidRPr="006D6D02">
            <w:rPr>
              <w:color w:val="000000"/>
              <w:lang w:val="en-US"/>
            </w:rPr>
            <w:t>(Sasaki et al., 2024)</w:t>
          </w:r>
        </w:sdtContent>
      </w:sdt>
      <w:r w:rsidRPr="00E40072">
        <w:rPr>
          <w:lang w:val="en-US"/>
        </w:rPr>
        <w:t xml:space="preserve">. Optogenetic or pharmacologic manipulation of these pathways could provide pivotal insights into the role of </w:t>
      </w:r>
      <w:r w:rsidR="00E04E11" w:rsidRPr="00E40072">
        <w:rPr>
          <w:lang w:val="en-US"/>
        </w:rPr>
        <w:t>meso-frontal circuits in rodents</w:t>
      </w:r>
      <w:r w:rsidRPr="00E40072">
        <w:rPr>
          <w:lang w:val="en-US"/>
        </w:rPr>
        <w:t xml:space="preserve"> in </w:t>
      </w:r>
      <w:r w:rsidR="002D7E63" w:rsidRPr="00E40072">
        <w:rPr>
          <w:lang w:val="en-US"/>
        </w:rPr>
        <w:t>balancing the exploitation-exploration trade off</w:t>
      </w:r>
      <w:r w:rsidRPr="00E40072">
        <w:rPr>
          <w:lang w:val="en-US"/>
        </w:rPr>
        <w:t>, significantly enhancing our understanding of neural decision-making processes</w:t>
      </w:r>
      <w:r w:rsidR="00745A79" w:rsidRPr="00E40072">
        <w:rPr>
          <w:lang w:val="en-US"/>
        </w:rPr>
        <w:t xml:space="preserve"> in uncertain environments</w:t>
      </w:r>
      <w:r w:rsidR="00D046D6" w:rsidRPr="00E40072">
        <w:rPr>
          <w:lang w:val="en-US"/>
        </w:rPr>
        <w:t>.</w:t>
      </w:r>
    </w:p>
    <w:p w14:paraId="3676C1E4" w14:textId="77777777" w:rsidR="00B65717" w:rsidRDefault="00B65717">
      <w:pPr>
        <w:spacing w:before="0" w:line="259" w:lineRule="auto"/>
        <w:jc w:val="left"/>
        <w:rPr>
          <w:lang w:val="en-US"/>
        </w:rPr>
      </w:pPr>
      <w:r>
        <w:rPr>
          <w:lang w:val="en-US"/>
        </w:rPr>
        <w:br w:type="page"/>
      </w:r>
    </w:p>
    <w:p w14:paraId="1576E2C1" w14:textId="77777777" w:rsidR="00B65717" w:rsidRDefault="00B65717" w:rsidP="00B65717">
      <w:pPr>
        <w:spacing w:before="0" w:line="259" w:lineRule="auto"/>
        <w:jc w:val="center"/>
        <w:rPr>
          <w:b/>
          <w:sz w:val="48"/>
          <w:szCs w:val="46"/>
        </w:rPr>
      </w:pPr>
      <w:bookmarkStart w:id="160" w:name="_Toc157095644"/>
      <w:bookmarkStart w:id="161" w:name="_Toc157095956"/>
    </w:p>
    <w:p w14:paraId="0CE5D025" w14:textId="77777777" w:rsidR="00B65717" w:rsidRDefault="00B65717" w:rsidP="00B65717">
      <w:pPr>
        <w:spacing w:before="0" w:line="259" w:lineRule="auto"/>
        <w:jc w:val="center"/>
        <w:rPr>
          <w:b/>
          <w:sz w:val="48"/>
          <w:szCs w:val="46"/>
        </w:rPr>
      </w:pPr>
    </w:p>
    <w:p w14:paraId="676EE099" w14:textId="77777777" w:rsidR="00B65717" w:rsidRDefault="00B65717" w:rsidP="00B65717">
      <w:pPr>
        <w:spacing w:before="0" w:line="259" w:lineRule="auto"/>
        <w:jc w:val="center"/>
        <w:rPr>
          <w:b/>
          <w:sz w:val="48"/>
          <w:szCs w:val="46"/>
        </w:rPr>
      </w:pPr>
    </w:p>
    <w:p w14:paraId="23AB4086" w14:textId="77777777" w:rsidR="00B65717" w:rsidRDefault="00B65717" w:rsidP="00B65717">
      <w:pPr>
        <w:spacing w:before="0" w:line="259" w:lineRule="auto"/>
        <w:jc w:val="center"/>
        <w:rPr>
          <w:b/>
          <w:sz w:val="48"/>
          <w:szCs w:val="46"/>
        </w:rPr>
      </w:pPr>
    </w:p>
    <w:p w14:paraId="7BD72094" w14:textId="77777777" w:rsidR="00B65717" w:rsidRDefault="00B65717" w:rsidP="00B65717">
      <w:pPr>
        <w:spacing w:before="0" w:line="259" w:lineRule="auto"/>
        <w:jc w:val="center"/>
        <w:rPr>
          <w:b/>
          <w:sz w:val="48"/>
          <w:szCs w:val="46"/>
        </w:rPr>
      </w:pPr>
    </w:p>
    <w:p w14:paraId="0709CE0C" w14:textId="77777777" w:rsidR="00B65717" w:rsidRDefault="00B65717" w:rsidP="00B65717">
      <w:pPr>
        <w:spacing w:before="0" w:line="259" w:lineRule="auto"/>
        <w:jc w:val="center"/>
        <w:rPr>
          <w:b/>
          <w:sz w:val="48"/>
          <w:szCs w:val="46"/>
        </w:rPr>
      </w:pPr>
    </w:p>
    <w:p w14:paraId="1E3254A3" w14:textId="77777777" w:rsidR="00B65717" w:rsidRDefault="00B65717" w:rsidP="00B65717">
      <w:pPr>
        <w:spacing w:before="0" w:line="259" w:lineRule="auto"/>
        <w:jc w:val="center"/>
        <w:rPr>
          <w:b/>
          <w:sz w:val="48"/>
          <w:szCs w:val="46"/>
        </w:rPr>
      </w:pPr>
    </w:p>
    <w:p w14:paraId="0BE5C67D" w14:textId="77777777" w:rsidR="00B65717" w:rsidRDefault="00B65717" w:rsidP="00B65717">
      <w:pPr>
        <w:spacing w:before="0" w:line="259" w:lineRule="auto"/>
        <w:jc w:val="center"/>
        <w:rPr>
          <w:b/>
          <w:sz w:val="48"/>
          <w:szCs w:val="46"/>
        </w:rPr>
      </w:pPr>
    </w:p>
    <w:p w14:paraId="08FC51A6" w14:textId="2288C6A2" w:rsidR="00B65717" w:rsidRPr="00FA1081" w:rsidRDefault="00B65717" w:rsidP="00B65717">
      <w:pPr>
        <w:spacing w:before="0" w:line="259" w:lineRule="auto"/>
        <w:ind w:left="-1417" w:right="-142"/>
        <w:jc w:val="center"/>
        <w:rPr>
          <w:rFonts w:eastAsiaTheme="majorEastAsia" w:cstheme="majorBidi"/>
          <w:b/>
          <w:sz w:val="28"/>
          <w:szCs w:val="32"/>
        </w:rPr>
      </w:pPr>
      <w:r>
        <w:rPr>
          <w:b/>
          <w:bCs/>
          <w:sz w:val="48"/>
          <w:szCs w:val="46"/>
        </w:rPr>
        <w:t>CONCLUSION</w:t>
      </w:r>
      <w:r w:rsidRPr="00036432">
        <w:rPr>
          <w:b/>
          <w:sz w:val="48"/>
          <w:szCs w:val="46"/>
        </w:rPr>
        <w:t xml:space="preserve"> </w:t>
      </w:r>
      <w:r w:rsidRPr="00FA1081">
        <w:rPr>
          <w:b/>
        </w:rPr>
        <w:br w:type="page"/>
      </w:r>
    </w:p>
    <w:p w14:paraId="0AFD026B" w14:textId="0E31E5D9" w:rsidR="00321DAF" w:rsidRPr="00313DE8" w:rsidRDefault="0054740C" w:rsidP="00321DAF">
      <w:pPr>
        <w:pStyle w:val="Heading1"/>
        <w:rPr>
          <w:bCs/>
        </w:rPr>
      </w:pPr>
      <w:r w:rsidRPr="00313DE8">
        <w:rPr>
          <w:bCs/>
        </w:rPr>
        <w:lastRenderedPageBreak/>
        <w:t>Conclusion</w:t>
      </w:r>
      <w:bookmarkEnd w:id="160"/>
      <w:bookmarkEnd w:id="161"/>
    </w:p>
    <w:p w14:paraId="7F349D85" w14:textId="1E2BD9D2" w:rsidR="00807BA2" w:rsidRDefault="00807BA2" w:rsidP="00807BA2">
      <w:pPr>
        <w:rPr>
          <w:lang w:val="en-US"/>
        </w:rPr>
      </w:pPr>
      <w:r w:rsidRPr="00807BA2">
        <w:rPr>
          <w:lang w:val="en-US"/>
        </w:rPr>
        <w:t xml:space="preserve">This thesis has delved into the neural </w:t>
      </w:r>
      <w:r w:rsidR="00817A30">
        <w:rPr>
          <w:lang w:val="en-US"/>
        </w:rPr>
        <w:t>underpinnings</w:t>
      </w:r>
      <w:r w:rsidRPr="00807BA2">
        <w:rPr>
          <w:lang w:val="en-US"/>
        </w:rPr>
        <w:t xml:space="preserve"> of decision-making under uncertainty, with a focus on the dynamic role of the frontal region A (FrA)</w:t>
      </w:r>
      <w:r w:rsidR="00453DF5">
        <w:rPr>
          <w:lang w:val="en-US"/>
        </w:rPr>
        <w:t xml:space="preserve"> in gerbils</w:t>
      </w:r>
      <w:r w:rsidRPr="00807BA2">
        <w:rPr>
          <w:lang w:val="en-US"/>
        </w:rPr>
        <w:t xml:space="preserve">. </w:t>
      </w:r>
      <w:r w:rsidR="00837859">
        <w:rPr>
          <w:lang w:val="en-US"/>
        </w:rPr>
        <w:t xml:space="preserve">In our probabilistic foraging </w:t>
      </w:r>
      <w:r w:rsidR="009F1EBD">
        <w:rPr>
          <w:lang w:val="en-US"/>
        </w:rPr>
        <w:t>paradigm</w:t>
      </w:r>
      <w:r w:rsidR="00837859">
        <w:rPr>
          <w:lang w:val="en-US"/>
        </w:rPr>
        <w:t>, t</w:t>
      </w:r>
      <w:r w:rsidRPr="00807BA2">
        <w:rPr>
          <w:lang w:val="en-US"/>
        </w:rPr>
        <w:t>he gerbils demonstrated not a reliance on fixed foraging patterns, but rather an advanced, inference-based decision-making process informed by their experiences. The complex neural activity within the FrA, depicting reward anticipation and evaluation, highlights a cognitive process where past learning is intricately merged with immediate situational assessments. Furthermore, our investigation into layer-specific neural activity in the FrA revealed a sophisticated, layer-dependent processing mechanism. This is crucial for the adaptation of search strategies during foraging and reflects the nuanced way the brain can dynamically allocate attentional resources.</w:t>
      </w:r>
    </w:p>
    <w:p w14:paraId="3D838EFA" w14:textId="2FA494AD" w:rsidR="00FF3146" w:rsidRPr="00807BA2" w:rsidRDefault="00EC03D9" w:rsidP="00641280">
      <w:r w:rsidRPr="00EC03D9">
        <w:rPr>
          <w:lang w:val="en-US"/>
        </w:rPr>
        <w:t xml:space="preserve">These findings </w:t>
      </w:r>
      <w:r w:rsidRPr="00807BA2">
        <w:rPr>
          <w:lang w:val="en-US"/>
        </w:rPr>
        <w:t xml:space="preserve">emphasize </w:t>
      </w:r>
      <w:r w:rsidRPr="00EC03D9">
        <w:rPr>
          <w:lang w:val="en-US"/>
        </w:rPr>
        <w:t xml:space="preserve">the crucial role of the rodent anterior frontal cortex in </w:t>
      </w:r>
      <w:r w:rsidR="00172292" w:rsidRPr="00807BA2">
        <w:rPr>
          <w:lang w:val="en-US"/>
        </w:rPr>
        <w:t xml:space="preserve">integrating </w:t>
      </w:r>
      <w:r w:rsidRPr="00EC03D9">
        <w:rPr>
          <w:lang w:val="en-US"/>
        </w:rPr>
        <w:t xml:space="preserve">action-outcome information for informed decision-making, reflecting a strategy commonly observed across species. </w:t>
      </w:r>
      <w:r w:rsidR="00023185">
        <w:rPr>
          <w:lang w:val="en-US"/>
        </w:rPr>
        <w:t>Furthermore, t</w:t>
      </w:r>
      <w:r w:rsidRPr="00EC03D9">
        <w:rPr>
          <w:lang w:val="en-US"/>
        </w:rPr>
        <w:t xml:space="preserve">he insights gained from this study significantly advance our understanding of decision-making in uncertain conditions in gerbils and present a valuable model for exploring </w:t>
      </w:r>
      <w:r w:rsidR="000053FF">
        <w:rPr>
          <w:lang w:val="en-US"/>
        </w:rPr>
        <w:t>similar</w:t>
      </w:r>
      <w:r w:rsidRPr="00EC03D9">
        <w:rPr>
          <w:lang w:val="en-US"/>
        </w:rPr>
        <w:t xml:space="preserve"> neural mechanisms in more complex organisms, like humans. In conclusion,</w:t>
      </w:r>
      <w:r w:rsidR="00023185">
        <w:rPr>
          <w:lang w:val="en-US"/>
        </w:rPr>
        <w:t xml:space="preserve"> </w:t>
      </w:r>
      <w:r w:rsidR="00023185">
        <w:t>while this research has provided important foundational insights</w:t>
      </w:r>
      <w:r w:rsidRPr="00EC03D9">
        <w:rPr>
          <w:lang w:val="en-US"/>
        </w:rPr>
        <w:t xml:space="preserve">, it </w:t>
      </w:r>
      <w:r w:rsidR="008715D2">
        <w:rPr>
          <w:lang w:val="en-US"/>
        </w:rPr>
        <w:t>is important to</w:t>
      </w:r>
      <w:r w:rsidRPr="00EC03D9">
        <w:rPr>
          <w:lang w:val="en-US"/>
        </w:rPr>
        <w:t xml:space="preserve"> highlight that we have only just begun to delve into the</w:t>
      </w:r>
      <w:r w:rsidR="00B83937">
        <w:rPr>
          <w:lang w:val="en-US"/>
        </w:rPr>
        <w:t xml:space="preserve"> neural</w:t>
      </w:r>
      <w:r w:rsidRPr="00EC03D9">
        <w:rPr>
          <w:lang w:val="en-US"/>
        </w:rPr>
        <w:t xml:space="preserve"> complexities </w:t>
      </w:r>
      <w:r w:rsidR="00732851">
        <w:rPr>
          <w:lang w:val="en-US"/>
        </w:rPr>
        <w:t xml:space="preserve">of </w:t>
      </w:r>
      <w:r w:rsidR="00B83937">
        <w:rPr>
          <w:lang w:val="en-US"/>
        </w:rPr>
        <w:t>real-world</w:t>
      </w:r>
      <w:r w:rsidRPr="00EC03D9">
        <w:rPr>
          <w:lang w:val="en-US"/>
        </w:rPr>
        <w:t xml:space="preserve"> </w:t>
      </w:r>
      <w:r w:rsidR="00D75552">
        <w:rPr>
          <w:lang w:val="en-US"/>
        </w:rPr>
        <w:t>decisions</w:t>
      </w:r>
      <w:r w:rsidRPr="00EC03D9">
        <w:rPr>
          <w:lang w:val="en-US"/>
        </w:rPr>
        <w:t xml:space="preserve">. </w:t>
      </w:r>
      <w:r w:rsidR="006106D2">
        <w:rPr>
          <w:lang w:val="en-US"/>
        </w:rPr>
        <w:t xml:space="preserve">A </w:t>
      </w:r>
      <w:r w:rsidR="006106D2" w:rsidRPr="005F09C6">
        <w:rPr>
          <w:lang w:val="en-US"/>
        </w:rPr>
        <w:t>vast world of decision neuroscience remains out there, ripe for exploration and discovery</w:t>
      </w:r>
      <w:r w:rsidR="00211961">
        <w:rPr>
          <w:lang w:val="en-US"/>
        </w:rPr>
        <w:t>.</w:t>
      </w:r>
      <w:r w:rsidR="00FF3146" w:rsidRPr="00E40072">
        <w:br w:type="page"/>
      </w:r>
    </w:p>
    <w:p w14:paraId="5D220D4D" w14:textId="6DADBEF4" w:rsidR="0054740C" w:rsidRPr="00313DE8" w:rsidRDefault="0054740C" w:rsidP="009C267B">
      <w:pPr>
        <w:pStyle w:val="Heading1"/>
        <w:rPr>
          <w:bCs/>
        </w:rPr>
      </w:pPr>
      <w:bookmarkStart w:id="162" w:name="_Toc157095645"/>
      <w:bookmarkStart w:id="163" w:name="_Toc157095957"/>
      <w:r w:rsidRPr="00313DE8">
        <w:rPr>
          <w:bCs/>
        </w:rPr>
        <w:lastRenderedPageBreak/>
        <w:t>Bibliography</w:t>
      </w:r>
      <w:bookmarkEnd w:id="162"/>
      <w:bookmarkEnd w:id="163"/>
    </w:p>
    <w:sdt>
      <w:sdtPr>
        <w:tag w:val="MENDELEY_BIBLIOGRAPHY"/>
        <w:id w:val="1771037029"/>
        <w:placeholder>
          <w:docPart w:val="DefaultPlaceholder_-1854013440"/>
        </w:placeholder>
      </w:sdtPr>
      <w:sdtContent>
        <w:p w14:paraId="780046D3" w14:textId="77777777" w:rsidR="006D6D02" w:rsidRDefault="006D6D02">
          <w:pPr>
            <w:autoSpaceDE w:val="0"/>
            <w:autoSpaceDN w:val="0"/>
            <w:ind w:hanging="480"/>
            <w:divId w:val="1571885813"/>
            <w:rPr>
              <w:rFonts w:eastAsia="Times New Roman"/>
              <w:szCs w:val="24"/>
            </w:rPr>
          </w:pPr>
          <w:proofErr w:type="spellStart"/>
          <w:r w:rsidRPr="006D6D02">
            <w:rPr>
              <w:rFonts w:eastAsia="Times New Roman"/>
              <w:lang w:val="de-DE"/>
            </w:rPr>
            <w:t>Atencio</w:t>
          </w:r>
          <w:proofErr w:type="spellEnd"/>
          <w:r w:rsidRPr="006D6D02">
            <w:rPr>
              <w:rFonts w:eastAsia="Times New Roman"/>
              <w:lang w:val="de-DE"/>
            </w:rPr>
            <w:t xml:space="preserve">, C. A., &amp; Schreiner, C. E. (2010). </w:t>
          </w:r>
          <w:r>
            <w:rPr>
              <w:rFonts w:eastAsia="Times New Roman"/>
            </w:rPr>
            <w:t xml:space="preserve">Columnar connectivity and laminar processing in cat primary auditory cortex.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5</w:t>
          </w:r>
          <w:r>
            <w:rPr>
              <w:rFonts w:eastAsia="Times New Roman"/>
            </w:rPr>
            <w:t>(3). https://doi.org/10.1371/journal.pone.0009521</w:t>
          </w:r>
        </w:p>
        <w:p w14:paraId="3DA9F5DA" w14:textId="77777777" w:rsidR="006D6D02" w:rsidRDefault="006D6D02">
          <w:pPr>
            <w:autoSpaceDE w:val="0"/>
            <w:autoSpaceDN w:val="0"/>
            <w:ind w:hanging="480"/>
            <w:divId w:val="1577322420"/>
            <w:rPr>
              <w:rFonts w:eastAsia="Times New Roman"/>
            </w:rPr>
          </w:pPr>
          <w:r>
            <w:rPr>
              <w:rFonts w:eastAsia="Times New Roman"/>
            </w:rPr>
            <w:t xml:space="preserve">Avery, M. C., &amp; </w:t>
          </w:r>
          <w:proofErr w:type="spellStart"/>
          <w:r>
            <w:rPr>
              <w:rFonts w:eastAsia="Times New Roman"/>
            </w:rPr>
            <w:t>Krichmar</w:t>
          </w:r>
          <w:proofErr w:type="spellEnd"/>
          <w:r>
            <w:rPr>
              <w:rFonts w:eastAsia="Times New Roman"/>
            </w:rPr>
            <w:t xml:space="preserve">, J. L. (2015). Improper activation of D1 and D2 receptors leads to excess noise in prefrontal cortex. </w:t>
          </w:r>
          <w:r>
            <w:rPr>
              <w:rFonts w:eastAsia="Times New Roman"/>
              <w:i/>
              <w:iCs/>
            </w:rPr>
            <w:t>Frontiers in Computational Neuroscience</w:t>
          </w:r>
          <w:r>
            <w:rPr>
              <w:rFonts w:eastAsia="Times New Roman"/>
            </w:rPr>
            <w:t xml:space="preserve">, </w:t>
          </w:r>
          <w:r>
            <w:rPr>
              <w:rFonts w:eastAsia="Times New Roman"/>
              <w:i/>
              <w:iCs/>
            </w:rPr>
            <w:t>9</w:t>
          </w:r>
          <w:r>
            <w:rPr>
              <w:rFonts w:eastAsia="Times New Roman"/>
            </w:rPr>
            <w:t>(MAR). https://doi.org/10.3389/fncom.2015.00031</w:t>
          </w:r>
        </w:p>
        <w:p w14:paraId="3C4986EF" w14:textId="77777777" w:rsidR="006D6D02" w:rsidRDefault="006D6D02">
          <w:pPr>
            <w:autoSpaceDE w:val="0"/>
            <w:autoSpaceDN w:val="0"/>
            <w:ind w:hanging="480"/>
            <w:divId w:val="289171405"/>
            <w:rPr>
              <w:rFonts w:eastAsia="Times New Roman"/>
            </w:rPr>
          </w:pPr>
          <w:r>
            <w:rPr>
              <w:rFonts w:eastAsia="Times New Roman"/>
            </w:rPr>
            <w:t xml:space="preserve">Bechara, A. (2005). Decision making, impulse control and loss of willpower to resist drugs: A neurocognitive perspective. In </w:t>
          </w:r>
          <w:r>
            <w:rPr>
              <w:rFonts w:eastAsia="Times New Roman"/>
              <w:i/>
              <w:iCs/>
            </w:rPr>
            <w:t>Nature Neuroscience</w:t>
          </w:r>
          <w:r>
            <w:rPr>
              <w:rFonts w:eastAsia="Times New Roman"/>
            </w:rPr>
            <w:t xml:space="preserve"> (Vol. 8, Issue 11, pp. 1458–1463). https://doi.org/10.1038/nn1584</w:t>
          </w:r>
        </w:p>
        <w:p w14:paraId="6BCA5763" w14:textId="77777777" w:rsidR="006D6D02" w:rsidRDefault="006D6D02">
          <w:pPr>
            <w:autoSpaceDE w:val="0"/>
            <w:autoSpaceDN w:val="0"/>
            <w:ind w:hanging="480"/>
            <w:divId w:val="1551065379"/>
            <w:rPr>
              <w:rFonts w:eastAsia="Times New Roman"/>
            </w:rPr>
          </w:pPr>
          <w:r>
            <w:rPr>
              <w:rFonts w:eastAsia="Times New Roman"/>
            </w:rPr>
            <w:t xml:space="preserve">Bechara, A., Damasio, H., &amp; Damasio, A. R. (2003). Role of the Amygdala in Decision-Making. </w:t>
          </w:r>
          <w:r>
            <w:rPr>
              <w:rFonts w:eastAsia="Times New Roman"/>
              <w:i/>
              <w:iCs/>
            </w:rPr>
            <w:t>Annals of the New York Academy of Sciences</w:t>
          </w:r>
          <w:r>
            <w:rPr>
              <w:rFonts w:eastAsia="Times New Roman"/>
            </w:rPr>
            <w:t xml:space="preserve">, </w:t>
          </w:r>
          <w:r>
            <w:rPr>
              <w:rFonts w:eastAsia="Times New Roman"/>
              <w:i/>
              <w:iCs/>
            </w:rPr>
            <w:t>985</w:t>
          </w:r>
          <w:r>
            <w:rPr>
              <w:rFonts w:eastAsia="Times New Roman"/>
            </w:rPr>
            <w:t>(1), 356–369. https://doi.org/10.1111/J.1749-6632.2003.TB07094.X</w:t>
          </w:r>
        </w:p>
        <w:p w14:paraId="4C8765A1" w14:textId="77777777" w:rsidR="006D6D02" w:rsidRDefault="006D6D02">
          <w:pPr>
            <w:autoSpaceDE w:val="0"/>
            <w:autoSpaceDN w:val="0"/>
            <w:ind w:hanging="480"/>
            <w:divId w:val="638801691"/>
            <w:rPr>
              <w:rFonts w:eastAsia="Times New Roman"/>
            </w:rPr>
          </w:pPr>
          <w:proofErr w:type="spellStart"/>
          <w:r>
            <w:rPr>
              <w:rFonts w:eastAsia="Times New Roman"/>
            </w:rPr>
            <w:t>Beharelle</w:t>
          </w:r>
          <w:proofErr w:type="spellEnd"/>
          <w:r>
            <w:rPr>
              <w:rFonts w:eastAsia="Times New Roman"/>
            </w:rPr>
            <w:t xml:space="preserve">, A. R., </w:t>
          </w:r>
          <w:proofErr w:type="spellStart"/>
          <w:r>
            <w:rPr>
              <w:rFonts w:eastAsia="Times New Roman"/>
            </w:rPr>
            <w:t>Polanía</w:t>
          </w:r>
          <w:proofErr w:type="spellEnd"/>
          <w:r>
            <w:rPr>
              <w:rFonts w:eastAsia="Times New Roman"/>
            </w:rPr>
            <w:t xml:space="preserve">, R., Hare, T. A., &amp; Ruff, C. C. (2015). Transcranial stimulation over frontopolar cortex elucidates the choice attributes and neural mechanisms used to resolve exploration–exploitation trade-offs. </w:t>
          </w:r>
          <w:r>
            <w:rPr>
              <w:rFonts w:eastAsia="Times New Roman"/>
              <w:i/>
              <w:iCs/>
            </w:rPr>
            <w:t>Journal of Neuroscience</w:t>
          </w:r>
          <w:r>
            <w:rPr>
              <w:rFonts w:eastAsia="Times New Roman"/>
            </w:rPr>
            <w:t xml:space="preserve">, </w:t>
          </w:r>
          <w:r>
            <w:rPr>
              <w:rFonts w:eastAsia="Times New Roman"/>
              <w:i/>
              <w:iCs/>
            </w:rPr>
            <w:t>35</w:t>
          </w:r>
          <w:r>
            <w:rPr>
              <w:rFonts w:eastAsia="Times New Roman"/>
            </w:rPr>
            <w:t>(43), 14544–14556. https://doi.org/10.1523/JNEUROSCI.2322-15.2015</w:t>
          </w:r>
        </w:p>
        <w:p w14:paraId="0152A44A" w14:textId="77777777" w:rsidR="006D6D02" w:rsidRPr="006D6D02" w:rsidRDefault="006D6D02">
          <w:pPr>
            <w:autoSpaceDE w:val="0"/>
            <w:autoSpaceDN w:val="0"/>
            <w:ind w:hanging="480"/>
            <w:divId w:val="1256479332"/>
            <w:rPr>
              <w:rFonts w:eastAsia="Times New Roman"/>
              <w:lang w:val="de-DE"/>
            </w:rPr>
          </w:pPr>
          <w:proofErr w:type="spellStart"/>
          <w:r>
            <w:rPr>
              <w:rFonts w:eastAsia="Times New Roman"/>
            </w:rPr>
            <w:t>Bludau</w:t>
          </w:r>
          <w:proofErr w:type="spellEnd"/>
          <w:r>
            <w:rPr>
              <w:rFonts w:eastAsia="Times New Roman"/>
            </w:rPr>
            <w:t xml:space="preserve">, S., Eickhoff, S. B., </w:t>
          </w:r>
          <w:proofErr w:type="spellStart"/>
          <w:r>
            <w:rPr>
              <w:rFonts w:eastAsia="Times New Roman"/>
            </w:rPr>
            <w:t>Mohlberg</w:t>
          </w:r>
          <w:proofErr w:type="spellEnd"/>
          <w:r>
            <w:rPr>
              <w:rFonts w:eastAsia="Times New Roman"/>
            </w:rPr>
            <w:t xml:space="preserve">, H., </w:t>
          </w:r>
          <w:proofErr w:type="spellStart"/>
          <w:r>
            <w:rPr>
              <w:rFonts w:eastAsia="Times New Roman"/>
            </w:rPr>
            <w:t>Caspers</w:t>
          </w:r>
          <w:proofErr w:type="spellEnd"/>
          <w:r>
            <w:rPr>
              <w:rFonts w:eastAsia="Times New Roman"/>
            </w:rPr>
            <w:t xml:space="preserve">, S., Laird, A. R., Fox, P. T., </w:t>
          </w:r>
          <w:proofErr w:type="spellStart"/>
          <w:r>
            <w:rPr>
              <w:rFonts w:eastAsia="Times New Roman"/>
            </w:rPr>
            <w:t>Schleicher</w:t>
          </w:r>
          <w:proofErr w:type="spellEnd"/>
          <w:r>
            <w:rPr>
              <w:rFonts w:eastAsia="Times New Roman"/>
            </w:rPr>
            <w:t xml:space="preserve">, A., Zilles, K., &amp; </w:t>
          </w:r>
          <w:proofErr w:type="spellStart"/>
          <w:r>
            <w:rPr>
              <w:rFonts w:eastAsia="Times New Roman"/>
            </w:rPr>
            <w:t>Amunts</w:t>
          </w:r>
          <w:proofErr w:type="spellEnd"/>
          <w:r>
            <w:rPr>
              <w:rFonts w:eastAsia="Times New Roman"/>
            </w:rPr>
            <w:t xml:space="preserve">, K. (2014). Cytoarchitecture, probability maps and functions of the human frontal pole. </w:t>
          </w:r>
          <w:proofErr w:type="spellStart"/>
          <w:r w:rsidRPr="006D6D02">
            <w:rPr>
              <w:rFonts w:eastAsia="Times New Roman"/>
              <w:i/>
              <w:iCs/>
              <w:lang w:val="de-DE"/>
            </w:rPr>
            <w:t>NeuroImage</w:t>
          </w:r>
          <w:proofErr w:type="spellEnd"/>
          <w:r w:rsidRPr="006D6D02">
            <w:rPr>
              <w:rFonts w:eastAsia="Times New Roman"/>
              <w:lang w:val="de-DE"/>
            </w:rPr>
            <w:t xml:space="preserve">, </w:t>
          </w:r>
          <w:r w:rsidRPr="006D6D02">
            <w:rPr>
              <w:rFonts w:eastAsia="Times New Roman"/>
              <w:i/>
              <w:iCs/>
              <w:lang w:val="de-DE"/>
            </w:rPr>
            <w:t>93</w:t>
          </w:r>
          <w:r w:rsidRPr="006D6D02">
            <w:rPr>
              <w:rFonts w:eastAsia="Times New Roman"/>
              <w:lang w:val="de-DE"/>
            </w:rPr>
            <w:t>, 260–275. https://doi.org/10.1016/j.neuroimage.2013.05.052</w:t>
          </w:r>
        </w:p>
        <w:p w14:paraId="5A755358" w14:textId="77777777" w:rsidR="006D6D02" w:rsidRDefault="006D6D02">
          <w:pPr>
            <w:autoSpaceDE w:val="0"/>
            <w:autoSpaceDN w:val="0"/>
            <w:ind w:hanging="480"/>
            <w:divId w:val="1449278157"/>
            <w:rPr>
              <w:rFonts w:eastAsia="Times New Roman"/>
            </w:rPr>
          </w:pPr>
          <w:proofErr w:type="spellStart"/>
          <w:r w:rsidRPr="006D6D02">
            <w:rPr>
              <w:rFonts w:eastAsia="Times New Roman"/>
              <w:lang w:val="de-DE"/>
            </w:rPr>
            <w:t>Boorman</w:t>
          </w:r>
          <w:proofErr w:type="spellEnd"/>
          <w:r w:rsidRPr="006D6D02">
            <w:rPr>
              <w:rFonts w:eastAsia="Times New Roman"/>
              <w:lang w:val="de-DE"/>
            </w:rPr>
            <w:t xml:space="preserve">, E. D., Behrens, T. E. J., </w:t>
          </w:r>
          <w:proofErr w:type="spellStart"/>
          <w:r w:rsidRPr="006D6D02">
            <w:rPr>
              <w:rFonts w:eastAsia="Times New Roman"/>
              <w:lang w:val="de-DE"/>
            </w:rPr>
            <w:t>Woolrich</w:t>
          </w:r>
          <w:proofErr w:type="spellEnd"/>
          <w:r w:rsidRPr="006D6D02">
            <w:rPr>
              <w:rFonts w:eastAsia="Times New Roman"/>
              <w:lang w:val="de-DE"/>
            </w:rPr>
            <w:t xml:space="preserve">, M. W., &amp; </w:t>
          </w:r>
          <w:proofErr w:type="spellStart"/>
          <w:r w:rsidRPr="006D6D02">
            <w:rPr>
              <w:rFonts w:eastAsia="Times New Roman"/>
              <w:lang w:val="de-DE"/>
            </w:rPr>
            <w:t>Rushworth</w:t>
          </w:r>
          <w:proofErr w:type="spellEnd"/>
          <w:r w:rsidRPr="006D6D02">
            <w:rPr>
              <w:rFonts w:eastAsia="Times New Roman"/>
              <w:lang w:val="de-DE"/>
            </w:rPr>
            <w:t xml:space="preserve">, M. F. S. (2009). </w:t>
          </w:r>
          <w:r>
            <w:rPr>
              <w:rFonts w:eastAsia="Times New Roman"/>
            </w:rPr>
            <w:t xml:space="preserve">How Green Is the Grass on the Other Side? Frontopolar Cortex and the Evidence in </w:t>
          </w:r>
          <w:proofErr w:type="spellStart"/>
          <w:r>
            <w:rPr>
              <w:rFonts w:eastAsia="Times New Roman"/>
            </w:rPr>
            <w:t>Favor</w:t>
          </w:r>
          <w:proofErr w:type="spellEnd"/>
          <w:r>
            <w:rPr>
              <w:rFonts w:eastAsia="Times New Roman"/>
            </w:rPr>
            <w:t xml:space="preserve"> of Alternative Courses of Action. </w:t>
          </w:r>
          <w:r>
            <w:rPr>
              <w:rFonts w:eastAsia="Times New Roman"/>
              <w:i/>
              <w:iCs/>
            </w:rPr>
            <w:t>Neuron</w:t>
          </w:r>
          <w:r>
            <w:rPr>
              <w:rFonts w:eastAsia="Times New Roman"/>
            </w:rPr>
            <w:t xml:space="preserve">, </w:t>
          </w:r>
          <w:r>
            <w:rPr>
              <w:rFonts w:eastAsia="Times New Roman"/>
              <w:i/>
              <w:iCs/>
            </w:rPr>
            <w:t>62</w:t>
          </w:r>
          <w:r>
            <w:rPr>
              <w:rFonts w:eastAsia="Times New Roman"/>
            </w:rPr>
            <w:t>(5), 733–743. https://doi.org/10.1016/j.neuron.2009.05.014</w:t>
          </w:r>
        </w:p>
        <w:p w14:paraId="620B341B" w14:textId="77777777" w:rsidR="006D6D02" w:rsidRDefault="006D6D02">
          <w:pPr>
            <w:autoSpaceDE w:val="0"/>
            <w:autoSpaceDN w:val="0"/>
            <w:ind w:hanging="480"/>
            <w:divId w:val="1554080610"/>
            <w:rPr>
              <w:rFonts w:eastAsia="Times New Roman"/>
            </w:rPr>
          </w:pPr>
          <w:r>
            <w:rPr>
              <w:rFonts w:eastAsia="Times New Roman"/>
            </w:rPr>
            <w:t xml:space="preserve">Brody, C. D., &amp; Hanks, T. D. (2016). Neural underpinnings of the evidence accumulator. In </w:t>
          </w:r>
          <w:r>
            <w:rPr>
              <w:rFonts w:eastAsia="Times New Roman"/>
              <w:i/>
              <w:iCs/>
            </w:rPr>
            <w:t>Current Opinion in Neurobiology</w:t>
          </w:r>
          <w:r>
            <w:rPr>
              <w:rFonts w:eastAsia="Times New Roman"/>
            </w:rPr>
            <w:t xml:space="preserve"> (Vol. 37, pp. 149–157). Elsevier Ltd. https://doi.org/10.1016/j.conb.2016.01.003</w:t>
          </w:r>
        </w:p>
        <w:p w14:paraId="62DACCA5" w14:textId="77777777" w:rsidR="006D6D02" w:rsidRDefault="006D6D02">
          <w:pPr>
            <w:autoSpaceDE w:val="0"/>
            <w:autoSpaceDN w:val="0"/>
            <w:ind w:hanging="480"/>
            <w:divId w:val="1109008302"/>
            <w:rPr>
              <w:rFonts w:eastAsia="Times New Roman"/>
            </w:rPr>
          </w:pPr>
          <w:r>
            <w:rPr>
              <w:rFonts w:eastAsia="Times New Roman"/>
            </w:rPr>
            <w:t xml:space="preserve">Bromberg-Martin, E. S., Matsumoto, M., &amp; </w:t>
          </w:r>
          <w:proofErr w:type="spellStart"/>
          <w:r>
            <w:rPr>
              <w:rFonts w:eastAsia="Times New Roman"/>
            </w:rPr>
            <w:t>Hikosaka</w:t>
          </w:r>
          <w:proofErr w:type="spellEnd"/>
          <w:r>
            <w:rPr>
              <w:rFonts w:eastAsia="Times New Roman"/>
            </w:rPr>
            <w:t xml:space="preserve">, O. (2010). Dopamine in Motivational Control: Rewarding, Aversive, and Alerting. In </w:t>
          </w:r>
          <w:r>
            <w:rPr>
              <w:rFonts w:eastAsia="Times New Roman"/>
              <w:i/>
              <w:iCs/>
            </w:rPr>
            <w:t>Neuron</w:t>
          </w:r>
          <w:r>
            <w:rPr>
              <w:rFonts w:eastAsia="Times New Roman"/>
            </w:rPr>
            <w:t xml:space="preserve"> (Vol. 68, Issue 5, pp. 815–834). https://doi.org/10.1016/j.neuron.2010.11.022</w:t>
          </w:r>
        </w:p>
        <w:p w14:paraId="7EE9B1CD" w14:textId="77777777" w:rsidR="006D6D02" w:rsidRDefault="006D6D02">
          <w:pPr>
            <w:autoSpaceDE w:val="0"/>
            <w:autoSpaceDN w:val="0"/>
            <w:ind w:hanging="480"/>
            <w:divId w:val="2029141905"/>
            <w:rPr>
              <w:rFonts w:eastAsia="Times New Roman"/>
            </w:rPr>
          </w:pPr>
          <w:proofErr w:type="spellStart"/>
          <w:r>
            <w:rPr>
              <w:rFonts w:eastAsia="Times New Roman"/>
            </w:rPr>
            <w:lastRenderedPageBreak/>
            <w:t>Brosnan</w:t>
          </w:r>
          <w:proofErr w:type="spellEnd"/>
          <w:r>
            <w:rPr>
              <w:rFonts w:eastAsia="Times New Roman"/>
            </w:rPr>
            <w:t xml:space="preserve">, M. B., </w:t>
          </w:r>
          <w:proofErr w:type="spellStart"/>
          <w:r>
            <w:rPr>
              <w:rFonts w:eastAsia="Times New Roman"/>
            </w:rPr>
            <w:t>Sabaroedin</w:t>
          </w:r>
          <w:proofErr w:type="spellEnd"/>
          <w:r>
            <w:rPr>
              <w:rFonts w:eastAsia="Times New Roman"/>
            </w:rPr>
            <w:t xml:space="preserve">, K., Silk, T., </w:t>
          </w:r>
          <w:proofErr w:type="spellStart"/>
          <w:r>
            <w:rPr>
              <w:rFonts w:eastAsia="Times New Roman"/>
            </w:rPr>
            <w:t>Genc</w:t>
          </w:r>
          <w:proofErr w:type="spellEnd"/>
          <w:r>
            <w:rPr>
              <w:rFonts w:eastAsia="Times New Roman"/>
            </w:rPr>
            <w:t xml:space="preserve">, S., Newman, D. P., </w:t>
          </w:r>
          <w:proofErr w:type="spellStart"/>
          <w:r>
            <w:rPr>
              <w:rFonts w:eastAsia="Times New Roman"/>
            </w:rPr>
            <w:t>Loughnane</w:t>
          </w:r>
          <w:proofErr w:type="spellEnd"/>
          <w:r>
            <w:rPr>
              <w:rFonts w:eastAsia="Times New Roman"/>
            </w:rPr>
            <w:t xml:space="preserve">, G. M., </w:t>
          </w:r>
          <w:proofErr w:type="spellStart"/>
          <w:r>
            <w:rPr>
              <w:rFonts w:eastAsia="Times New Roman"/>
            </w:rPr>
            <w:t>Fornito</w:t>
          </w:r>
          <w:proofErr w:type="spellEnd"/>
          <w:r>
            <w:rPr>
              <w:rFonts w:eastAsia="Times New Roman"/>
            </w:rPr>
            <w:t xml:space="preserve">, A., O’Connell, R. G., &amp; </w:t>
          </w:r>
          <w:proofErr w:type="spellStart"/>
          <w:r>
            <w:rPr>
              <w:rFonts w:eastAsia="Times New Roman"/>
            </w:rPr>
            <w:t>Bellgrove</w:t>
          </w:r>
          <w:proofErr w:type="spellEnd"/>
          <w:r>
            <w:rPr>
              <w:rFonts w:eastAsia="Times New Roman"/>
            </w:rPr>
            <w:t xml:space="preserve">, M. A. (2020). Evidence accumulation during perceptual decisions in humans varies as a function of dorsal frontoparietal organization. </w:t>
          </w:r>
          <w:r>
            <w:rPr>
              <w:rFonts w:eastAsia="Times New Roman"/>
              <w:i/>
              <w:iCs/>
            </w:rPr>
            <w:t>Nature Human Behaviour</w:t>
          </w:r>
          <w:r>
            <w:rPr>
              <w:rFonts w:eastAsia="Times New Roman"/>
            </w:rPr>
            <w:t xml:space="preserve">, </w:t>
          </w:r>
          <w:r>
            <w:rPr>
              <w:rFonts w:eastAsia="Times New Roman"/>
              <w:i/>
              <w:iCs/>
            </w:rPr>
            <w:t>4</w:t>
          </w:r>
          <w:r>
            <w:rPr>
              <w:rFonts w:eastAsia="Times New Roman"/>
            </w:rPr>
            <w:t>(8), 844–855. https://doi.org/10.1038/s41562-020-0863-4</w:t>
          </w:r>
        </w:p>
        <w:p w14:paraId="6656F9D6" w14:textId="77777777" w:rsidR="006D6D02" w:rsidRDefault="006D6D02">
          <w:pPr>
            <w:autoSpaceDE w:val="0"/>
            <w:autoSpaceDN w:val="0"/>
            <w:ind w:hanging="480"/>
            <w:divId w:val="831795474"/>
            <w:rPr>
              <w:rFonts w:eastAsia="Times New Roman"/>
            </w:rPr>
          </w:pPr>
          <w:proofErr w:type="spellStart"/>
          <w:r>
            <w:rPr>
              <w:rFonts w:eastAsia="Times New Roman"/>
            </w:rPr>
            <w:t>Brunk</w:t>
          </w:r>
          <w:proofErr w:type="spellEnd"/>
          <w:r>
            <w:rPr>
              <w:rFonts w:eastAsia="Times New Roman"/>
            </w:rPr>
            <w:t xml:space="preserve">, M. G. K., Deane, K. E., </w:t>
          </w:r>
          <w:proofErr w:type="spellStart"/>
          <w:r>
            <w:rPr>
              <w:rFonts w:eastAsia="Times New Roman"/>
            </w:rPr>
            <w:t>Kisse</w:t>
          </w:r>
          <w:proofErr w:type="spellEnd"/>
          <w:r>
            <w:rPr>
              <w:rFonts w:eastAsia="Times New Roman"/>
            </w:rPr>
            <w:t xml:space="preserve">, M., </w:t>
          </w:r>
          <w:proofErr w:type="spellStart"/>
          <w:r>
            <w:rPr>
              <w:rFonts w:eastAsia="Times New Roman"/>
            </w:rPr>
            <w:t>Deliano</w:t>
          </w:r>
          <w:proofErr w:type="spellEnd"/>
          <w:r>
            <w:rPr>
              <w:rFonts w:eastAsia="Times New Roman"/>
            </w:rPr>
            <w:t xml:space="preserve">, M., </w:t>
          </w:r>
          <w:proofErr w:type="spellStart"/>
          <w:r>
            <w:rPr>
              <w:rFonts w:eastAsia="Times New Roman"/>
            </w:rPr>
            <w:t>Vieweg</w:t>
          </w:r>
          <w:proofErr w:type="spellEnd"/>
          <w:r>
            <w:rPr>
              <w:rFonts w:eastAsia="Times New Roman"/>
            </w:rPr>
            <w:t xml:space="preserve">, S., Ohl, F. W., Lippert, M. T., &amp; Happel, M. F. K. (2019). Optogenetic stimulation of the VTA modulates a frequency-specific gain of thalamocortical inputs in infragranular layers of the auditory cortex. </w:t>
          </w:r>
          <w:r>
            <w:rPr>
              <w:rFonts w:eastAsia="Times New Roman"/>
              <w:i/>
              <w:iCs/>
            </w:rPr>
            <w:t>Scientific Reports 2019 9:1</w:t>
          </w:r>
          <w:r>
            <w:rPr>
              <w:rFonts w:eastAsia="Times New Roman"/>
            </w:rPr>
            <w:t xml:space="preserve">, </w:t>
          </w:r>
          <w:r>
            <w:rPr>
              <w:rFonts w:eastAsia="Times New Roman"/>
              <w:i/>
              <w:iCs/>
            </w:rPr>
            <w:t>9</w:t>
          </w:r>
          <w:r>
            <w:rPr>
              <w:rFonts w:eastAsia="Times New Roman"/>
            </w:rPr>
            <w:t>(1), 1–15. https://doi.org/10.1038/s41598-019-56926-6</w:t>
          </w:r>
        </w:p>
        <w:p w14:paraId="31BB6407" w14:textId="77777777" w:rsidR="006D6D02" w:rsidRDefault="006D6D02">
          <w:pPr>
            <w:autoSpaceDE w:val="0"/>
            <w:autoSpaceDN w:val="0"/>
            <w:ind w:hanging="480"/>
            <w:divId w:val="580024078"/>
            <w:rPr>
              <w:rFonts w:eastAsia="Times New Roman"/>
            </w:rPr>
          </w:pPr>
          <w:proofErr w:type="spellStart"/>
          <w:r>
            <w:rPr>
              <w:rFonts w:eastAsia="Times New Roman"/>
            </w:rPr>
            <w:t>Buzsáki</w:t>
          </w:r>
          <w:proofErr w:type="spellEnd"/>
          <w:r>
            <w:rPr>
              <w:rFonts w:eastAsia="Times New Roman"/>
            </w:rPr>
            <w:t xml:space="preserve">, G., </w:t>
          </w:r>
          <w:proofErr w:type="spellStart"/>
          <w:r>
            <w:rPr>
              <w:rFonts w:eastAsia="Times New Roman"/>
            </w:rPr>
            <w:t>Anastassiou</w:t>
          </w:r>
          <w:proofErr w:type="spellEnd"/>
          <w:r>
            <w:rPr>
              <w:rFonts w:eastAsia="Times New Roman"/>
            </w:rPr>
            <w:t xml:space="preserve">, C. A., &amp; Koch, C. (2012). The origin of extracellular fields and currents-EEG, </w:t>
          </w:r>
          <w:proofErr w:type="spellStart"/>
          <w:r>
            <w:rPr>
              <w:rFonts w:eastAsia="Times New Roman"/>
            </w:rPr>
            <w:t>ECoG</w:t>
          </w:r>
          <w:proofErr w:type="spellEnd"/>
          <w:r>
            <w:rPr>
              <w:rFonts w:eastAsia="Times New Roman"/>
            </w:rPr>
            <w:t xml:space="preserve">, LFP and spikes. In </w:t>
          </w:r>
          <w:r>
            <w:rPr>
              <w:rFonts w:eastAsia="Times New Roman"/>
              <w:i/>
              <w:iCs/>
            </w:rPr>
            <w:t>Nature Reviews Neuroscience</w:t>
          </w:r>
          <w:r>
            <w:rPr>
              <w:rFonts w:eastAsia="Times New Roman"/>
            </w:rPr>
            <w:t xml:space="preserve"> (Vol. 13, Issue 6, pp. 407–420). https://doi.org/10.1038/nrn3241</w:t>
          </w:r>
        </w:p>
        <w:p w14:paraId="7CF93FD9" w14:textId="77777777" w:rsidR="006D6D02" w:rsidRDefault="006D6D02">
          <w:pPr>
            <w:autoSpaceDE w:val="0"/>
            <w:autoSpaceDN w:val="0"/>
            <w:ind w:hanging="480"/>
            <w:divId w:val="309947482"/>
            <w:rPr>
              <w:rFonts w:eastAsia="Times New Roman"/>
            </w:rPr>
          </w:pPr>
          <w:r>
            <w:rPr>
              <w:rFonts w:eastAsia="Times New Roman"/>
            </w:rPr>
            <w:t xml:space="preserve">Cavanagh, J. F., Eisenberg, I., </w:t>
          </w:r>
          <w:proofErr w:type="spellStart"/>
          <w:r>
            <w:rPr>
              <w:rFonts w:eastAsia="Times New Roman"/>
            </w:rPr>
            <w:t>Guitart-Masip</w:t>
          </w:r>
          <w:proofErr w:type="spellEnd"/>
          <w:r>
            <w:rPr>
              <w:rFonts w:eastAsia="Times New Roman"/>
            </w:rPr>
            <w:t xml:space="preserve">, M., </w:t>
          </w:r>
          <w:proofErr w:type="spellStart"/>
          <w:r>
            <w:rPr>
              <w:rFonts w:eastAsia="Times New Roman"/>
            </w:rPr>
            <w:t>Huys</w:t>
          </w:r>
          <w:proofErr w:type="spellEnd"/>
          <w:r>
            <w:rPr>
              <w:rFonts w:eastAsia="Times New Roman"/>
            </w:rPr>
            <w:t xml:space="preserve">, Q., &amp; Frank, M. J. (2013). Frontal theta overrides Pavlovian learning biases. </w:t>
          </w:r>
          <w:r>
            <w:rPr>
              <w:rFonts w:eastAsia="Times New Roman"/>
              <w:i/>
              <w:iCs/>
            </w:rPr>
            <w:t>Journal of Neuroscience</w:t>
          </w:r>
          <w:r>
            <w:rPr>
              <w:rFonts w:eastAsia="Times New Roman"/>
            </w:rPr>
            <w:t xml:space="preserve">, </w:t>
          </w:r>
          <w:r>
            <w:rPr>
              <w:rFonts w:eastAsia="Times New Roman"/>
              <w:i/>
              <w:iCs/>
            </w:rPr>
            <w:t>33</w:t>
          </w:r>
          <w:r>
            <w:rPr>
              <w:rFonts w:eastAsia="Times New Roman"/>
            </w:rPr>
            <w:t>(19), 8541–8548. https://doi.org/10.1523/JNEUROSCI.5754-12.2013</w:t>
          </w:r>
        </w:p>
        <w:p w14:paraId="011369D6" w14:textId="77777777" w:rsidR="006D6D02" w:rsidRDefault="006D6D02">
          <w:pPr>
            <w:autoSpaceDE w:val="0"/>
            <w:autoSpaceDN w:val="0"/>
            <w:ind w:hanging="480"/>
            <w:divId w:val="1616978479"/>
            <w:rPr>
              <w:rFonts w:eastAsia="Times New Roman"/>
            </w:rPr>
          </w:pPr>
          <w:proofErr w:type="spellStart"/>
          <w:r>
            <w:rPr>
              <w:rFonts w:eastAsia="Times New Roman"/>
            </w:rPr>
            <w:t>Charnov</w:t>
          </w:r>
          <w:proofErr w:type="spellEnd"/>
          <w:r>
            <w:rPr>
              <w:rFonts w:eastAsia="Times New Roman"/>
            </w:rPr>
            <w:t xml:space="preserve">, E. L. (1976). Optimal Foraging, the Marginal Value Theorem. In </w:t>
          </w:r>
          <w:r>
            <w:rPr>
              <w:rFonts w:eastAsia="Times New Roman"/>
              <w:i/>
              <w:iCs/>
            </w:rPr>
            <w:t>POPULATION BIOLOGY</w:t>
          </w:r>
          <w:r>
            <w:rPr>
              <w:rFonts w:eastAsia="Times New Roman"/>
            </w:rPr>
            <w:t xml:space="preserve"> (Vol. 9).</w:t>
          </w:r>
        </w:p>
        <w:p w14:paraId="60CFEFE9" w14:textId="77777777" w:rsidR="006D6D02" w:rsidRDefault="006D6D02">
          <w:pPr>
            <w:autoSpaceDE w:val="0"/>
            <w:autoSpaceDN w:val="0"/>
            <w:ind w:hanging="480"/>
            <w:divId w:val="1682387568"/>
            <w:rPr>
              <w:rFonts w:eastAsia="Times New Roman"/>
            </w:rPr>
          </w:pPr>
          <w:proofErr w:type="spellStart"/>
          <w:r>
            <w:rPr>
              <w:rFonts w:eastAsia="Times New Roman"/>
            </w:rPr>
            <w:t>Chetverikov</w:t>
          </w:r>
          <w:proofErr w:type="spellEnd"/>
          <w:r>
            <w:rPr>
              <w:rFonts w:eastAsia="Times New Roman"/>
            </w:rPr>
            <w:t xml:space="preserve">, A., Campana, G., &amp; </w:t>
          </w:r>
          <w:proofErr w:type="spellStart"/>
          <w:r>
            <w:rPr>
              <w:rFonts w:eastAsia="Times New Roman"/>
            </w:rPr>
            <w:t>Kristjánsson</w:t>
          </w:r>
          <w:proofErr w:type="spellEnd"/>
          <w:r>
            <w:rPr>
              <w:rFonts w:eastAsia="Times New Roman"/>
            </w:rPr>
            <w:t xml:space="preserve">, Á. (2017). Learning features in a complex and changing environment: A distribution-based framework for visual attention and vision in general. In </w:t>
          </w:r>
          <w:r>
            <w:rPr>
              <w:rFonts w:eastAsia="Times New Roman"/>
              <w:i/>
              <w:iCs/>
            </w:rPr>
            <w:t>Progress in Brain Research</w:t>
          </w:r>
          <w:r>
            <w:rPr>
              <w:rFonts w:eastAsia="Times New Roman"/>
            </w:rPr>
            <w:t xml:space="preserve"> (Vol. 236, pp. 97–120). Elsevier B.V. https://doi.org/10.1016/bs.pbr.2017.07.001</w:t>
          </w:r>
        </w:p>
        <w:p w14:paraId="2433AE31" w14:textId="77777777" w:rsidR="006D6D02" w:rsidRDefault="006D6D02">
          <w:pPr>
            <w:autoSpaceDE w:val="0"/>
            <w:autoSpaceDN w:val="0"/>
            <w:ind w:hanging="480"/>
            <w:divId w:val="2015645969"/>
            <w:rPr>
              <w:rFonts w:eastAsia="Times New Roman"/>
            </w:rPr>
          </w:pPr>
          <w:r>
            <w:rPr>
              <w:rFonts w:eastAsia="Times New Roman"/>
            </w:rPr>
            <w:t xml:space="preserve">Cutler, M. G., Mackintosh, J. H., &amp; And, J. H. M. (n.d.). Epilepsy and Behaviour of the Mongolian Gerbil: An Ethological Study. In </w:t>
          </w:r>
          <w:r>
            <w:rPr>
              <w:rFonts w:eastAsia="Times New Roman"/>
              <w:i/>
              <w:iCs/>
            </w:rPr>
            <w:t>Physiology &amp; Behavior</w:t>
          </w:r>
          <w:r>
            <w:rPr>
              <w:rFonts w:eastAsia="Times New Roman"/>
            </w:rPr>
            <w:t xml:space="preserve"> (Vol. 46). ¢ Pergamon Press plc.</w:t>
          </w:r>
        </w:p>
        <w:p w14:paraId="6DAE45FF" w14:textId="77777777" w:rsidR="006D6D02" w:rsidRDefault="006D6D02">
          <w:pPr>
            <w:autoSpaceDE w:val="0"/>
            <w:autoSpaceDN w:val="0"/>
            <w:ind w:hanging="480"/>
            <w:divId w:val="631642935"/>
            <w:rPr>
              <w:rFonts w:eastAsia="Times New Roman"/>
            </w:rPr>
          </w:pPr>
          <w:r>
            <w:rPr>
              <w:rFonts w:eastAsia="Times New Roman"/>
            </w:rPr>
            <w:t xml:space="preserve">Daw, N. D., </w:t>
          </w:r>
          <w:proofErr w:type="spellStart"/>
          <w:r>
            <w:rPr>
              <w:rFonts w:eastAsia="Times New Roman"/>
            </w:rPr>
            <w:t>O’Doherty</w:t>
          </w:r>
          <w:proofErr w:type="spellEnd"/>
          <w:r>
            <w:rPr>
              <w:rFonts w:eastAsia="Times New Roman"/>
            </w:rPr>
            <w:t xml:space="preserve">, J. P., Dayan, P., Seymour, B., &amp; Dolan, R. J. (2006). Cortical substrates for exploratory decisions in humans. </w:t>
          </w:r>
          <w:r>
            <w:rPr>
              <w:rFonts w:eastAsia="Times New Roman"/>
              <w:i/>
              <w:iCs/>
            </w:rPr>
            <w:t>Nature</w:t>
          </w:r>
          <w:r>
            <w:rPr>
              <w:rFonts w:eastAsia="Times New Roman"/>
            </w:rPr>
            <w:t xml:space="preserve">, </w:t>
          </w:r>
          <w:r>
            <w:rPr>
              <w:rFonts w:eastAsia="Times New Roman"/>
              <w:i/>
              <w:iCs/>
            </w:rPr>
            <w:t>441</w:t>
          </w:r>
          <w:r>
            <w:rPr>
              <w:rFonts w:eastAsia="Times New Roman"/>
            </w:rPr>
            <w:t>(7095), 876–879. https://doi.org/10.1038/nature04766</w:t>
          </w:r>
        </w:p>
        <w:p w14:paraId="51C02A51" w14:textId="77777777" w:rsidR="006D6D02" w:rsidRDefault="006D6D02">
          <w:pPr>
            <w:autoSpaceDE w:val="0"/>
            <w:autoSpaceDN w:val="0"/>
            <w:ind w:hanging="480"/>
            <w:divId w:val="391973427"/>
            <w:rPr>
              <w:rFonts w:eastAsia="Times New Roman"/>
            </w:rPr>
          </w:pPr>
          <w:r w:rsidRPr="006D6D02">
            <w:rPr>
              <w:rFonts w:eastAsia="Times New Roman"/>
              <w:lang w:val="de-DE"/>
            </w:rPr>
            <w:t xml:space="preserve">Deane, K. E., </w:t>
          </w:r>
          <w:proofErr w:type="spellStart"/>
          <w:r w:rsidRPr="006D6D02">
            <w:rPr>
              <w:rFonts w:eastAsia="Times New Roman"/>
              <w:lang w:val="de-DE"/>
            </w:rPr>
            <w:t>Brunk</w:t>
          </w:r>
          <w:proofErr w:type="spellEnd"/>
          <w:r w:rsidRPr="006D6D02">
            <w:rPr>
              <w:rFonts w:eastAsia="Times New Roman"/>
              <w:lang w:val="de-DE"/>
            </w:rPr>
            <w:t xml:space="preserve">, M. G. K., Curran, A. W., </w:t>
          </w:r>
          <w:proofErr w:type="spellStart"/>
          <w:r w:rsidRPr="006D6D02">
            <w:rPr>
              <w:rFonts w:eastAsia="Times New Roman"/>
              <w:lang w:val="de-DE"/>
            </w:rPr>
            <w:t>Zempeltzi</w:t>
          </w:r>
          <w:proofErr w:type="spellEnd"/>
          <w:r w:rsidRPr="006D6D02">
            <w:rPr>
              <w:rFonts w:eastAsia="Times New Roman"/>
              <w:lang w:val="de-DE"/>
            </w:rPr>
            <w:t xml:space="preserve">, M. M., Ma, J., Lin, X., </w:t>
          </w:r>
          <w:proofErr w:type="spellStart"/>
          <w:r w:rsidRPr="006D6D02">
            <w:rPr>
              <w:rFonts w:eastAsia="Times New Roman"/>
              <w:lang w:val="de-DE"/>
            </w:rPr>
            <w:t>Abela</w:t>
          </w:r>
          <w:proofErr w:type="spellEnd"/>
          <w:r w:rsidRPr="006D6D02">
            <w:rPr>
              <w:rFonts w:eastAsia="Times New Roman"/>
              <w:lang w:val="de-DE"/>
            </w:rPr>
            <w:t xml:space="preserve">, F., </w:t>
          </w:r>
          <w:proofErr w:type="spellStart"/>
          <w:r w:rsidRPr="006D6D02">
            <w:rPr>
              <w:rFonts w:eastAsia="Times New Roman"/>
              <w:lang w:val="de-DE"/>
            </w:rPr>
            <w:t>Aksit</w:t>
          </w:r>
          <w:proofErr w:type="spellEnd"/>
          <w:r w:rsidRPr="006D6D02">
            <w:rPr>
              <w:rFonts w:eastAsia="Times New Roman"/>
              <w:lang w:val="de-DE"/>
            </w:rPr>
            <w:t xml:space="preserve">, S., </w:t>
          </w:r>
          <w:proofErr w:type="spellStart"/>
          <w:r w:rsidRPr="006D6D02">
            <w:rPr>
              <w:rFonts w:eastAsia="Times New Roman"/>
              <w:lang w:val="de-DE"/>
            </w:rPr>
            <w:t>Deliano</w:t>
          </w:r>
          <w:proofErr w:type="spellEnd"/>
          <w:r w:rsidRPr="006D6D02">
            <w:rPr>
              <w:rFonts w:eastAsia="Times New Roman"/>
              <w:lang w:val="de-DE"/>
            </w:rPr>
            <w:t xml:space="preserve">, M., Ohl, F. W., &amp; Happel, M. F. K. (2020). </w:t>
          </w:r>
          <w:r>
            <w:rPr>
              <w:rFonts w:eastAsia="Times New Roman"/>
            </w:rPr>
            <w:t xml:space="preserve">Ketamine anaesthesia induces gain enhancement via recurrent excitation in granular input </w:t>
          </w:r>
          <w:r>
            <w:rPr>
              <w:rFonts w:eastAsia="Times New Roman"/>
            </w:rPr>
            <w:lastRenderedPageBreak/>
            <w:t xml:space="preserve">layers of the auditory cortex. </w:t>
          </w:r>
          <w:r>
            <w:rPr>
              <w:rFonts w:eastAsia="Times New Roman"/>
              <w:i/>
              <w:iCs/>
            </w:rPr>
            <w:t>The Journal of Physiology</w:t>
          </w:r>
          <w:r>
            <w:rPr>
              <w:rFonts w:eastAsia="Times New Roman"/>
            </w:rPr>
            <w:t xml:space="preserve">, </w:t>
          </w:r>
          <w:r>
            <w:rPr>
              <w:rFonts w:eastAsia="Times New Roman"/>
              <w:i/>
              <w:iCs/>
            </w:rPr>
            <w:t>598</w:t>
          </w:r>
          <w:r>
            <w:rPr>
              <w:rFonts w:eastAsia="Times New Roman"/>
            </w:rPr>
            <w:t>(13), 2741–2755. https://doi.org/10.1113/JP279705</w:t>
          </w:r>
        </w:p>
        <w:p w14:paraId="542447CE" w14:textId="77777777" w:rsidR="006D6D02" w:rsidRDefault="006D6D02">
          <w:pPr>
            <w:autoSpaceDE w:val="0"/>
            <w:autoSpaceDN w:val="0"/>
            <w:ind w:hanging="480"/>
            <w:divId w:val="1346714301"/>
            <w:rPr>
              <w:rFonts w:eastAsia="Times New Roman"/>
            </w:rPr>
          </w:pPr>
          <w:r>
            <w:rPr>
              <w:rFonts w:eastAsia="Times New Roman"/>
            </w:rPr>
            <w:t xml:space="preserve">Douglas, R. J., &amp; Martin, K. A. C. (2007). Recurrent neuronal circuits in the neocortex. In </w:t>
          </w:r>
          <w:r>
            <w:rPr>
              <w:rFonts w:eastAsia="Times New Roman"/>
              <w:i/>
              <w:iCs/>
            </w:rPr>
            <w:t>Current Biology</w:t>
          </w:r>
          <w:r>
            <w:rPr>
              <w:rFonts w:eastAsia="Times New Roman"/>
            </w:rPr>
            <w:t xml:space="preserve"> (Vol. 17, Issue 13). Cell Press. https://doi.org/10.1016/j.cub.2007.04.024</w:t>
          </w:r>
        </w:p>
        <w:p w14:paraId="0EE396A3" w14:textId="77777777" w:rsidR="006D6D02" w:rsidRDefault="006D6D02">
          <w:pPr>
            <w:autoSpaceDE w:val="0"/>
            <w:autoSpaceDN w:val="0"/>
            <w:ind w:hanging="480"/>
            <w:divId w:val="285162222"/>
            <w:rPr>
              <w:rFonts w:eastAsia="Times New Roman"/>
            </w:rPr>
          </w:pPr>
          <w:r>
            <w:rPr>
              <w:rFonts w:eastAsia="Times New Roman"/>
            </w:rPr>
            <w:t xml:space="preserve">Francis, N. A., </w:t>
          </w:r>
          <w:proofErr w:type="spellStart"/>
          <w:r>
            <w:rPr>
              <w:rFonts w:eastAsia="Times New Roman"/>
            </w:rPr>
            <w:t>Winkowski</w:t>
          </w:r>
          <w:proofErr w:type="spellEnd"/>
          <w:r>
            <w:rPr>
              <w:rFonts w:eastAsia="Times New Roman"/>
            </w:rPr>
            <w:t xml:space="preserve">, D. E., </w:t>
          </w:r>
          <w:proofErr w:type="spellStart"/>
          <w:r>
            <w:rPr>
              <w:rFonts w:eastAsia="Times New Roman"/>
            </w:rPr>
            <w:t>Sheikhattar</w:t>
          </w:r>
          <w:proofErr w:type="spellEnd"/>
          <w:r>
            <w:rPr>
              <w:rFonts w:eastAsia="Times New Roman"/>
            </w:rPr>
            <w:t xml:space="preserve">, A., </w:t>
          </w:r>
          <w:proofErr w:type="spellStart"/>
          <w:r>
            <w:rPr>
              <w:rFonts w:eastAsia="Times New Roman"/>
            </w:rPr>
            <w:t>Armengol</w:t>
          </w:r>
          <w:proofErr w:type="spellEnd"/>
          <w:r>
            <w:rPr>
              <w:rFonts w:eastAsia="Times New Roman"/>
            </w:rPr>
            <w:t xml:space="preserve">, K., </w:t>
          </w:r>
          <w:proofErr w:type="spellStart"/>
          <w:r>
            <w:rPr>
              <w:rFonts w:eastAsia="Times New Roman"/>
            </w:rPr>
            <w:t>Babadi</w:t>
          </w:r>
          <w:proofErr w:type="spellEnd"/>
          <w:r>
            <w:rPr>
              <w:rFonts w:eastAsia="Times New Roman"/>
            </w:rPr>
            <w:t xml:space="preserve">, B., &amp; </w:t>
          </w:r>
          <w:proofErr w:type="spellStart"/>
          <w:r>
            <w:rPr>
              <w:rFonts w:eastAsia="Times New Roman"/>
            </w:rPr>
            <w:t>Kanold</w:t>
          </w:r>
          <w:proofErr w:type="spellEnd"/>
          <w:r>
            <w:rPr>
              <w:rFonts w:eastAsia="Times New Roman"/>
            </w:rPr>
            <w:t xml:space="preserve">, P. O. (2018). Small Networks Encode Decision-Making in Primary Auditory Cortex. </w:t>
          </w:r>
          <w:r>
            <w:rPr>
              <w:rFonts w:eastAsia="Times New Roman"/>
              <w:i/>
              <w:iCs/>
            </w:rPr>
            <w:t>Neuron</w:t>
          </w:r>
          <w:r>
            <w:rPr>
              <w:rFonts w:eastAsia="Times New Roman"/>
            </w:rPr>
            <w:t xml:space="preserve">, </w:t>
          </w:r>
          <w:r>
            <w:rPr>
              <w:rFonts w:eastAsia="Times New Roman"/>
              <w:i/>
              <w:iCs/>
            </w:rPr>
            <w:t>97</w:t>
          </w:r>
          <w:r>
            <w:rPr>
              <w:rFonts w:eastAsia="Times New Roman"/>
            </w:rPr>
            <w:t>(4), 885-897.e6. https://doi.org/10.1016/j.neuron.2018.01.019</w:t>
          </w:r>
        </w:p>
        <w:p w14:paraId="4C1694CD" w14:textId="77777777" w:rsidR="006D6D02" w:rsidRDefault="006D6D02">
          <w:pPr>
            <w:autoSpaceDE w:val="0"/>
            <w:autoSpaceDN w:val="0"/>
            <w:ind w:hanging="480"/>
            <w:divId w:val="1595547860"/>
            <w:rPr>
              <w:rFonts w:eastAsia="Times New Roman"/>
            </w:rPr>
          </w:pPr>
          <w:proofErr w:type="spellStart"/>
          <w:r w:rsidRPr="006D6D02">
            <w:rPr>
              <w:rFonts w:eastAsia="Times New Roman"/>
              <w:lang w:val="de-DE"/>
            </w:rPr>
            <w:t>Givre</w:t>
          </w:r>
          <w:proofErr w:type="spellEnd"/>
          <w:r w:rsidRPr="006D6D02">
            <w:rPr>
              <w:rFonts w:eastAsia="Times New Roman"/>
              <w:lang w:val="de-DE"/>
            </w:rPr>
            <w:t xml:space="preserve">, S. J., Schroeder, C. E., &amp; Arezzo, J. C. (1994). </w:t>
          </w:r>
          <w:r>
            <w:rPr>
              <w:rFonts w:eastAsia="Times New Roman"/>
            </w:rPr>
            <w:t xml:space="preserve">Contribution of </w:t>
          </w:r>
          <w:proofErr w:type="spellStart"/>
          <w:r>
            <w:rPr>
              <w:rFonts w:eastAsia="Times New Roman"/>
            </w:rPr>
            <w:t>extrastriate</w:t>
          </w:r>
          <w:proofErr w:type="spellEnd"/>
          <w:r>
            <w:rPr>
              <w:rFonts w:eastAsia="Times New Roman"/>
            </w:rPr>
            <w:t xml:space="preserve"> area V4 to the surface-recorded flash VEP in the awake macaque. </w:t>
          </w:r>
          <w:r>
            <w:rPr>
              <w:rFonts w:eastAsia="Times New Roman"/>
              <w:i/>
              <w:iCs/>
            </w:rPr>
            <w:t>Vision Research</w:t>
          </w:r>
          <w:r>
            <w:rPr>
              <w:rFonts w:eastAsia="Times New Roman"/>
            </w:rPr>
            <w:t xml:space="preserve">, </w:t>
          </w:r>
          <w:r>
            <w:rPr>
              <w:rFonts w:eastAsia="Times New Roman"/>
              <w:i/>
              <w:iCs/>
            </w:rPr>
            <w:t>34</w:t>
          </w:r>
          <w:r>
            <w:rPr>
              <w:rFonts w:eastAsia="Times New Roman"/>
            </w:rPr>
            <w:t>(4), 415–428. https://doi.org/10.1016/0042-6989(94)90156-2</w:t>
          </w:r>
        </w:p>
        <w:p w14:paraId="19574F0C" w14:textId="77777777" w:rsidR="006D6D02" w:rsidRDefault="006D6D02">
          <w:pPr>
            <w:autoSpaceDE w:val="0"/>
            <w:autoSpaceDN w:val="0"/>
            <w:ind w:hanging="480"/>
            <w:divId w:val="1945379826"/>
            <w:rPr>
              <w:rFonts w:eastAsia="Times New Roman"/>
            </w:rPr>
          </w:pPr>
          <w:proofErr w:type="spellStart"/>
          <w:r>
            <w:rPr>
              <w:rFonts w:eastAsia="Times New Roman"/>
            </w:rPr>
            <w:t>Godlove</w:t>
          </w:r>
          <w:proofErr w:type="spellEnd"/>
          <w:r>
            <w:rPr>
              <w:rFonts w:eastAsia="Times New Roman"/>
            </w:rPr>
            <w:t xml:space="preserve">, D. C., Maier, A., Woodman, G. F., &amp; </w:t>
          </w:r>
          <w:proofErr w:type="spellStart"/>
          <w:r>
            <w:rPr>
              <w:rFonts w:eastAsia="Times New Roman"/>
            </w:rPr>
            <w:t>Schall</w:t>
          </w:r>
          <w:proofErr w:type="spellEnd"/>
          <w:r>
            <w:rPr>
              <w:rFonts w:eastAsia="Times New Roman"/>
            </w:rPr>
            <w:t xml:space="preserve">, J. D. (2014). Microcircuitry of agranular frontal cortex: Testing the generality of the canonical cortical microcircuit. </w:t>
          </w:r>
          <w:r>
            <w:rPr>
              <w:rFonts w:eastAsia="Times New Roman"/>
              <w:i/>
              <w:iCs/>
            </w:rPr>
            <w:t>Journal of Neuroscience</w:t>
          </w:r>
          <w:r>
            <w:rPr>
              <w:rFonts w:eastAsia="Times New Roman"/>
            </w:rPr>
            <w:t xml:space="preserve">, </w:t>
          </w:r>
          <w:r>
            <w:rPr>
              <w:rFonts w:eastAsia="Times New Roman"/>
              <w:i/>
              <w:iCs/>
            </w:rPr>
            <w:t>34</w:t>
          </w:r>
          <w:r>
            <w:rPr>
              <w:rFonts w:eastAsia="Times New Roman"/>
            </w:rPr>
            <w:t>(15), 5355–5369. https://doi.org/10.1523/JNEUROSCI.5127-13.2014</w:t>
          </w:r>
        </w:p>
        <w:p w14:paraId="45803947" w14:textId="77777777" w:rsidR="006D6D02" w:rsidRDefault="006D6D02">
          <w:pPr>
            <w:autoSpaceDE w:val="0"/>
            <w:autoSpaceDN w:val="0"/>
            <w:ind w:hanging="480"/>
            <w:divId w:val="19941889"/>
            <w:rPr>
              <w:rFonts w:eastAsia="Times New Roman"/>
            </w:rPr>
          </w:pPr>
          <w:r>
            <w:rPr>
              <w:rFonts w:eastAsia="Times New Roman"/>
            </w:rPr>
            <w:t xml:space="preserve">Happel, M. F. K. (2016). Dopaminergic impact on local and global cortical circuit processing during learning. In </w:t>
          </w:r>
          <w:r>
            <w:rPr>
              <w:rFonts w:eastAsia="Times New Roman"/>
              <w:i/>
              <w:iCs/>
            </w:rPr>
            <w:t>Behavioural Brain Research</w:t>
          </w:r>
          <w:r>
            <w:rPr>
              <w:rFonts w:eastAsia="Times New Roman"/>
            </w:rPr>
            <w:t xml:space="preserve"> (Vol. 299, pp. 32–41). Elsevier. https://doi.org/10.1016/j.bbr.2015.11.016</w:t>
          </w:r>
        </w:p>
        <w:p w14:paraId="6322424A" w14:textId="77777777" w:rsidR="006D6D02" w:rsidRDefault="006D6D02">
          <w:pPr>
            <w:autoSpaceDE w:val="0"/>
            <w:autoSpaceDN w:val="0"/>
            <w:ind w:hanging="480"/>
            <w:divId w:val="735056559"/>
            <w:rPr>
              <w:rFonts w:eastAsia="Times New Roman"/>
            </w:rPr>
          </w:pPr>
          <w:r w:rsidRPr="006D6D02">
            <w:rPr>
              <w:rFonts w:eastAsia="Times New Roman"/>
              <w:lang w:val="de-DE"/>
            </w:rPr>
            <w:t xml:space="preserve">Happel, M. F. K., </w:t>
          </w:r>
          <w:proofErr w:type="spellStart"/>
          <w:r w:rsidRPr="006D6D02">
            <w:rPr>
              <w:rFonts w:eastAsia="Times New Roman"/>
              <w:lang w:val="de-DE"/>
            </w:rPr>
            <w:t>Deliano</w:t>
          </w:r>
          <w:proofErr w:type="spellEnd"/>
          <w:r w:rsidRPr="006D6D02">
            <w:rPr>
              <w:rFonts w:eastAsia="Times New Roman"/>
              <w:lang w:val="de-DE"/>
            </w:rPr>
            <w:t xml:space="preserve">, M., Handschuh, J., &amp; Ohl, F. W. (2014). </w:t>
          </w:r>
          <w:r>
            <w:rPr>
              <w:rFonts w:eastAsia="Times New Roman"/>
            </w:rPr>
            <w:t xml:space="preserve">Dopamine-modulated recurrent </w:t>
          </w:r>
          <w:proofErr w:type="spellStart"/>
          <w:r>
            <w:rPr>
              <w:rFonts w:eastAsia="Times New Roman"/>
            </w:rPr>
            <w:t>corticoefferent</w:t>
          </w:r>
          <w:proofErr w:type="spellEnd"/>
          <w:r>
            <w:rPr>
              <w:rFonts w:eastAsia="Times New Roman"/>
            </w:rPr>
            <w:t xml:space="preserve"> feedback in primary sensory cortex promotes detection of </w:t>
          </w:r>
          <w:proofErr w:type="spellStart"/>
          <w:r>
            <w:rPr>
              <w:rFonts w:eastAsia="Times New Roman"/>
            </w:rPr>
            <w:t>behaviorally</w:t>
          </w:r>
          <w:proofErr w:type="spellEnd"/>
          <w:r>
            <w:rPr>
              <w:rFonts w:eastAsia="Times New Roman"/>
            </w:rPr>
            <w:t xml:space="preserve"> relevant stimuli. </w:t>
          </w:r>
          <w:r>
            <w:rPr>
              <w:rFonts w:eastAsia="Times New Roman"/>
              <w:i/>
              <w:iCs/>
            </w:rPr>
            <w:t>Journal of Neuroscience</w:t>
          </w:r>
          <w:r>
            <w:rPr>
              <w:rFonts w:eastAsia="Times New Roman"/>
            </w:rPr>
            <w:t xml:space="preserve">, </w:t>
          </w:r>
          <w:r>
            <w:rPr>
              <w:rFonts w:eastAsia="Times New Roman"/>
              <w:i/>
              <w:iCs/>
            </w:rPr>
            <w:t>34</w:t>
          </w:r>
          <w:r>
            <w:rPr>
              <w:rFonts w:eastAsia="Times New Roman"/>
            </w:rPr>
            <w:t>(4), 1234–1247. https://doi.org/10.1523/JNEUROSCI.1990-13.2014</w:t>
          </w:r>
        </w:p>
        <w:p w14:paraId="3456077F" w14:textId="77777777" w:rsidR="006D6D02" w:rsidRDefault="006D6D02">
          <w:pPr>
            <w:autoSpaceDE w:val="0"/>
            <w:autoSpaceDN w:val="0"/>
            <w:ind w:hanging="480"/>
            <w:divId w:val="1581057453"/>
            <w:rPr>
              <w:rFonts w:eastAsia="Times New Roman"/>
            </w:rPr>
          </w:pPr>
          <w:r>
            <w:rPr>
              <w:rFonts w:eastAsia="Times New Roman"/>
            </w:rPr>
            <w:t xml:space="preserve">Happel, M. F. K., </w:t>
          </w:r>
          <w:proofErr w:type="spellStart"/>
          <w:r>
            <w:rPr>
              <w:rFonts w:eastAsia="Times New Roman"/>
            </w:rPr>
            <w:t>Jeschke</w:t>
          </w:r>
          <w:proofErr w:type="spellEnd"/>
          <w:r>
            <w:rPr>
              <w:rFonts w:eastAsia="Times New Roman"/>
            </w:rPr>
            <w:t xml:space="preserve">, M., &amp; Ohl, F. W. (2010). Spectral integration in primary auditory cortex attributable to temporally precise convergence of thalamocortical and intracortical input. </w:t>
          </w:r>
          <w:r>
            <w:rPr>
              <w:rFonts w:eastAsia="Times New Roman"/>
              <w:i/>
              <w:iCs/>
            </w:rPr>
            <w:t>Journal of Neuroscience</w:t>
          </w:r>
          <w:r>
            <w:rPr>
              <w:rFonts w:eastAsia="Times New Roman"/>
            </w:rPr>
            <w:t xml:space="preserve">, </w:t>
          </w:r>
          <w:r>
            <w:rPr>
              <w:rFonts w:eastAsia="Times New Roman"/>
              <w:i/>
              <w:iCs/>
            </w:rPr>
            <w:t>30</w:t>
          </w:r>
          <w:r>
            <w:rPr>
              <w:rFonts w:eastAsia="Times New Roman"/>
            </w:rPr>
            <w:t>(33), 11114–11127. https://doi.org/10.1523/JNEUROSCI.0689-10.2010</w:t>
          </w:r>
        </w:p>
        <w:p w14:paraId="636A5B37" w14:textId="77777777" w:rsidR="006D6D02" w:rsidRDefault="006D6D02">
          <w:pPr>
            <w:autoSpaceDE w:val="0"/>
            <w:autoSpaceDN w:val="0"/>
            <w:ind w:hanging="480"/>
            <w:divId w:val="1105811558"/>
            <w:rPr>
              <w:rFonts w:eastAsia="Times New Roman"/>
            </w:rPr>
          </w:pPr>
          <w:proofErr w:type="spellStart"/>
          <w:r>
            <w:rPr>
              <w:rFonts w:eastAsia="Times New Roman"/>
            </w:rPr>
            <w:t>Herry</w:t>
          </w:r>
          <w:proofErr w:type="spellEnd"/>
          <w:r>
            <w:rPr>
              <w:rFonts w:eastAsia="Times New Roman"/>
            </w:rPr>
            <w:t xml:space="preserve">, C., </w:t>
          </w:r>
          <w:proofErr w:type="spellStart"/>
          <w:r>
            <w:rPr>
              <w:rFonts w:eastAsia="Times New Roman"/>
            </w:rPr>
            <w:t>Vouimba</w:t>
          </w:r>
          <w:proofErr w:type="spellEnd"/>
          <w:r>
            <w:rPr>
              <w:rFonts w:eastAsia="Times New Roman"/>
            </w:rPr>
            <w:t xml:space="preserve">, R. M., &amp; Garcia, R. (1999). Plasticity in the mediodorsal </w:t>
          </w:r>
          <w:proofErr w:type="spellStart"/>
          <w:r>
            <w:rPr>
              <w:rFonts w:eastAsia="Times New Roman"/>
            </w:rPr>
            <w:t>thalamo</w:t>
          </w:r>
          <w:proofErr w:type="spellEnd"/>
          <w:r>
            <w:rPr>
              <w:rFonts w:eastAsia="Times New Roman"/>
            </w:rPr>
            <w:t xml:space="preserve">-prefrontal cortical transmission in behaving mice. </w:t>
          </w:r>
          <w:r>
            <w:rPr>
              <w:rFonts w:eastAsia="Times New Roman"/>
              <w:i/>
              <w:iCs/>
            </w:rPr>
            <w:t>Journal of Neurophysiology</w:t>
          </w:r>
          <w:r>
            <w:rPr>
              <w:rFonts w:eastAsia="Times New Roman"/>
            </w:rPr>
            <w:t xml:space="preserve">, </w:t>
          </w:r>
          <w:r>
            <w:rPr>
              <w:rFonts w:eastAsia="Times New Roman"/>
              <w:i/>
              <w:iCs/>
            </w:rPr>
            <w:t>82</w:t>
          </w:r>
          <w:r>
            <w:rPr>
              <w:rFonts w:eastAsia="Times New Roman"/>
            </w:rPr>
            <w:t>(5), 2827–2832. https://doi.org/10.1152/JN.1999.82.5.2827/ASSET/IMAGES/LARGE/9K1190588005.JPEG</w:t>
          </w:r>
        </w:p>
        <w:p w14:paraId="023A4325" w14:textId="77777777" w:rsidR="006D6D02" w:rsidRDefault="006D6D02">
          <w:pPr>
            <w:autoSpaceDE w:val="0"/>
            <w:autoSpaceDN w:val="0"/>
            <w:ind w:hanging="480"/>
            <w:divId w:val="1419210394"/>
            <w:rPr>
              <w:rFonts w:eastAsia="Times New Roman"/>
            </w:rPr>
          </w:pPr>
          <w:r>
            <w:rPr>
              <w:rFonts w:eastAsia="Times New Roman"/>
            </w:rPr>
            <w:lastRenderedPageBreak/>
            <w:t xml:space="preserve">Jacobs, B., </w:t>
          </w:r>
          <w:proofErr w:type="spellStart"/>
          <w:r>
            <w:rPr>
              <w:rFonts w:eastAsia="Times New Roman"/>
            </w:rPr>
            <w:t>Schall</w:t>
          </w:r>
          <w:proofErr w:type="spellEnd"/>
          <w:r>
            <w:rPr>
              <w:rFonts w:eastAsia="Times New Roman"/>
            </w:rPr>
            <w:t xml:space="preserve">, M., Prather, M., </w:t>
          </w:r>
          <w:proofErr w:type="spellStart"/>
          <w:r>
            <w:rPr>
              <w:rFonts w:eastAsia="Times New Roman"/>
            </w:rPr>
            <w:t>Kapler</w:t>
          </w:r>
          <w:proofErr w:type="spellEnd"/>
          <w:r>
            <w:rPr>
              <w:rFonts w:eastAsia="Times New Roman"/>
            </w:rPr>
            <w:t xml:space="preserve">, E., Driscoll, L., Baca, S., Jacobs, J., Ford, K., Wainwright, M., &amp; </w:t>
          </w:r>
          <w:proofErr w:type="spellStart"/>
          <w:r>
            <w:rPr>
              <w:rFonts w:eastAsia="Times New Roman"/>
            </w:rPr>
            <w:t>Treml</w:t>
          </w:r>
          <w:proofErr w:type="spellEnd"/>
          <w:r>
            <w:rPr>
              <w:rFonts w:eastAsia="Times New Roman"/>
            </w:rPr>
            <w:t xml:space="preserve">, M. (2001). Regional dendritic and spine variation in human cerebral cortex: a quantitative </w:t>
          </w:r>
          <w:proofErr w:type="spellStart"/>
          <w:r>
            <w:rPr>
              <w:rFonts w:eastAsia="Times New Roman"/>
            </w:rPr>
            <w:t>golgi</w:t>
          </w:r>
          <w:proofErr w:type="spellEnd"/>
          <w:r>
            <w:rPr>
              <w:rFonts w:eastAsia="Times New Roman"/>
            </w:rPr>
            <w:t xml:space="preserve"> study.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11</w:t>
          </w:r>
          <w:r>
            <w:rPr>
              <w:rFonts w:eastAsia="Times New Roman"/>
            </w:rPr>
            <w:t>(6), 558–571. https://doi.org/10.1093/CERCOR/11.6.558</w:t>
          </w:r>
        </w:p>
        <w:p w14:paraId="102EA714" w14:textId="77777777" w:rsidR="006D6D02" w:rsidRDefault="006D6D02">
          <w:pPr>
            <w:autoSpaceDE w:val="0"/>
            <w:autoSpaceDN w:val="0"/>
            <w:ind w:hanging="480"/>
            <w:divId w:val="750660494"/>
            <w:rPr>
              <w:rFonts w:eastAsia="Times New Roman"/>
            </w:rPr>
          </w:pPr>
          <w:proofErr w:type="spellStart"/>
          <w:r w:rsidRPr="006D6D02">
            <w:rPr>
              <w:rFonts w:eastAsia="Times New Roman"/>
              <w:lang w:val="de-DE"/>
            </w:rPr>
            <w:t>Jarvers</w:t>
          </w:r>
          <w:proofErr w:type="spellEnd"/>
          <w:r w:rsidRPr="006D6D02">
            <w:rPr>
              <w:rFonts w:eastAsia="Times New Roman"/>
              <w:lang w:val="de-DE"/>
            </w:rPr>
            <w:t xml:space="preserve">, C., Brosch, T., Brechmann, A., </w:t>
          </w:r>
          <w:proofErr w:type="spellStart"/>
          <w:r w:rsidRPr="006D6D02">
            <w:rPr>
              <w:rFonts w:eastAsia="Times New Roman"/>
              <w:lang w:val="de-DE"/>
            </w:rPr>
            <w:t>Woldeit</w:t>
          </w:r>
          <w:proofErr w:type="spellEnd"/>
          <w:r w:rsidRPr="006D6D02">
            <w:rPr>
              <w:rFonts w:eastAsia="Times New Roman"/>
              <w:lang w:val="de-DE"/>
            </w:rPr>
            <w:t xml:space="preserve">, M. L., Schulz, A. L., Ohl, F. W., </w:t>
          </w:r>
          <w:proofErr w:type="spellStart"/>
          <w:r w:rsidRPr="006D6D02">
            <w:rPr>
              <w:rFonts w:eastAsia="Times New Roman"/>
              <w:lang w:val="de-DE"/>
            </w:rPr>
            <w:t>Lommerzheim</w:t>
          </w:r>
          <w:proofErr w:type="spellEnd"/>
          <w:r w:rsidRPr="006D6D02">
            <w:rPr>
              <w:rFonts w:eastAsia="Times New Roman"/>
              <w:lang w:val="de-DE"/>
            </w:rPr>
            <w:t xml:space="preserve">, M., &amp; Neumann, H. (2016). </w:t>
          </w:r>
          <w:r>
            <w:rPr>
              <w:rFonts w:eastAsia="Times New Roman"/>
            </w:rPr>
            <w:t xml:space="preserve">Reversal learning in humans and gerbils: Dynamic control network facilitates learning. </w:t>
          </w:r>
          <w:r>
            <w:rPr>
              <w:rFonts w:eastAsia="Times New Roman"/>
              <w:i/>
              <w:iCs/>
            </w:rPr>
            <w:t>Frontiers in Neuroscience</w:t>
          </w:r>
          <w:r>
            <w:rPr>
              <w:rFonts w:eastAsia="Times New Roman"/>
            </w:rPr>
            <w:t xml:space="preserve">, </w:t>
          </w:r>
          <w:r>
            <w:rPr>
              <w:rFonts w:eastAsia="Times New Roman"/>
              <w:i/>
              <w:iCs/>
            </w:rPr>
            <w:t>10</w:t>
          </w:r>
          <w:r>
            <w:rPr>
              <w:rFonts w:eastAsia="Times New Roman"/>
            </w:rPr>
            <w:t>(NOV). https://doi.org/10.3389/FNINS.2016.00535/ABSTRACT</w:t>
          </w:r>
        </w:p>
        <w:p w14:paraId="68CC6C6D" w14:textId="77777777" w:rsidR="006D6D02" w:rsidRDefault="006D6D02">
          <w:pPr>
            <w:autoSpaceDE w:val="0"/>
            <w:autoSpaceDN w:val="0"/>
            <w:ind w:hanging="480"/>
            <w:divId w:val="1758401166"/>
            <w:rPr>
              <w:rFonts w:eastAsia="Times New Roman"/>
            </w:rPr>
          </w:pPr>
          <w:r>
            <w:rPr>
              <w:rFonts w:eastAsia="Times New Roman"/>
            </w:rPr>
            <w:t xml:space="preserve">Karlsson, M. P., </w:t>
          </w:r>
          <w:proofErr w:type="spellStart"/>
          <w:r>
            <w:rPr>
              <w:rFonts w:eastAsia="Times New Roman"/>
            </w:rPr>
            <w:t>Tervo</w:t>
          </w:r>
          <w:proofErr w:type="spellEnd"/>
          <w:r>
            <w:rPr>
              <w:rFonts w:eastAsia="Times New Roman"/>
            </w:rPr>
            <w:t xml:space="preserve">, D. G. R., &amp; </w:t>
          </w:r>
          <w:proofErr w:type="spellStart"/>
          <w:r>
            <w:rPr>
              <w:rFonts w:eastAsia="Times New Roman"/>
            </w:rPr>
            <w:t>Karpova</w:t>
          </w:r>
          <w:proofErr w:type="spellEnd"/>
          <w:r>
            <w:rPr>
              <w:rFonts w:eastAsia="Times New Roman"/>
            </w:rPr>
            <w:t xml:space="preserve">, A. Y. (2012). Network resets in medial prefrontal cortex mark the onset of </w:t>
          </w:r>
          <w:proofErr w:type="spellStart"/>
          <w:r>
            <w:rPr>
              <w:rFonts w:eastAsia="Times New Roman"/>
            </w:rPr>
            <w:t>behavioral</w:t>
          </w:r>
          <w:proofErr w:type="spellEnd"/>
          <w:r>
            <w:rPr>
              <w:rFonts w:eastAsia="Times New Roman"/>
            </w:rPr>
            <w:t xml:space="preserve"> uncertainty. </w:t>
          </w:r>
          <w:r>
            <w:rPr>
              <w:rFonts w:eastAsia="Times New Roman"/>
              <w:i/>
              <w:iCs/>
            </w:rPr>
            <w:t>Science (New York, N.Y.)</w:t>
          </w:r>
          <w:r>
            <w:rPr>
              <w:rFonts w:eastAsia="Times New Roman"/>
            </w:rPr>
            <w:t xml:space="preserve">, </w:t>
          </w:r>
          <w:r>
            <w:rPr>
              <w:rFonts w:eastAsia="Times New Roman"/>
              <w:i/>
              <w:iCs/>
            </w:rPr>
            <w:t>338</w:t>
          </w:r>
          <w:r>
            <w:rPr>
              <w:rFonts w:eastAsia="Times New Roman"/>
            </w:rPr>
            <w:t>(6103), 135–139. https://doi.org/10.1126/SCIENCE.1226518</w:t>
          </w:r>
        </w:p>
        <w:p w14:paraId="0568915B" w14:textId="77777777" w:rsidR="006D6D02" w:rsidRDefault="006D6D02">
          <w:pPr>
            <w:autoSpaceDE w:val="0"/>
            <w:autoSpaceDN w:val="0"/>
            <w:ind w:hanging="480"/>
            <w:divId w:val="1507748729"/>
            <w:rPr>
              <w:rFonts w:eastAsia="Times New Roman"/>
            </w:rPr>
          </w:pPr>
          <w:r>
            <w:rPr>
              <w:rFonts w:eastAsia="Times New Roman"/>
            </w:rPr>
            <w:t xml:space="preserve">Kira, S., Yang, T., &amp; </w:t>
          </w:r>
          <w:proofErr w:type="spellStart"/>
          <w:r>
            <w:rPr>
              <w:rFonts w:eastAsia="Times New Roman"/>
            </w:rPr>
            <w:t>Shadlen</w:t>
          </w:r>
          <w:proofErr w:type="spellEnd"/>
          <w:r>
            <w:rPr>
              <w:rFonts w:eastAsia="Times New Roman"/>
            </w:rPr>
            <w:t xml:space="preserve">, M. N. (2015). A Neural Implementation of Wald’s Sequential Probability Ratio Test. </w:t>
          </w:r>
          <w:r>
            <w:rPr>
              <w:rFonts w:eastAsia="Times New Roman"/>
              <w:i/>
              <w:iCs/>
            </w:rPr>
            <w:t>Neuron</w:t>
          </w:r>
          <w:r>
            <w:rPr>
              <w:rFonts w:eastAsia="Times New Roman"/>
            </w:rPr>
            <w:t xml:space="preserve">, </w:t>
          </w:r>
          <w:r>
            <w:rPr>
              <w:rFonts w:eastAsia="Times New Roman"/>
              <w:i/>
              <w:iCs/>
            </w:rPr>
            <w:t>85</w:t>
          </w:r>
          <w:r>
            <w:rPr>
              <w:rFonts w:eastAsia="Times New Roman"/>
            </w:rPr>
            <w:t>(4), 861–873. https://doi.org/10.1016/j.neuron.2015.01.007</w:t>
          </w:r>
        </w:p>
        <w:p w14:paraId="179CF7EC" w14:textId="77777777" w:rsidR="006D6D02" w:rsidRDefault="006D6D02">
          <w:pPr>
            <w:autoSpaceDE w:val="0"/>
            <w:autoSpaceDN w:val="0"/>
            <w:ind w:hanging="480"/>
            <w:divId w:val="908151042"/>
            <w:rPr>
              <w:rFonts w:eastAsia="Times New Roman"/>
            </w:rPr>
          </w:pPr>
          <w:proofErr w:type="spellStart"/>
          <w:r>
            <w:rPr>
              <w:rFonts w:eastAsia="Times New Roman"/>
            </w:rPr>
            <w:t>Krienen</w:t>
          </w:r>
          <w:proofErr w:type="spellEnd"/>
          <w:r>
            <w:rPr>
              <w:rFonts w:eastAsia="Times New Roman"/>
            </w:rPr>
            <w:t xml:space="preserve">, F. M., Yeo, B. T. T., Ge, T., Buckner, R. L., &amp; Sherwood, C. C. (2016). Transcriptional profiles of supragranular-enriched genes associate with corticocortical network architecture in the human brain. </w:t>
          </w:r>
          <w:r>
            <w:rPr>
              <w:rFonts w:eastAsia="Times New Roman"/>
              <w:i/>
              <w:iCs/>
            </w:rPr>
            <w:t>Proceedings of the National Academy of Sciences of the United States of America</w:t>
          </w:r>
          <w:r>
            <w:rPr>
              <w:rFonts w:eastAsia="Times New Roman"/>
            </w:rPr>
            <w:t xml:space="preserve">, </w:t>
          </w:r>
          <w:r>
            <w:rPr>
              <w:rFonts w:eastAsia="Times New Roman"/>
              <w:i/>
              <w:iCs/>
            </w:rPr>
            <w:t>113</w:t>
          </w:r>
          <w:r>
            <w:rPr>
              <w:rFonts w:eastAsia="Times New Roman"/>
            </w:rPr>
            <w:t>(4), E469–E478. https://doi.org/10.1073/pnas.1510903113</w:t>
          </w:r>
        </w:p>
        <w:p w14:paraId="7BDFE47C" w14:textId="77777777" w:rsidR="006D6D02" w:rsidRDefault="006D6D02">
          <w:pPr>
            <w:autoSpaceDE w:val="0"/>
            <w:autoSpaceDN w:val="0"/>
            <w:ind w:hanging="480"/>
            <w:divId w:val="2088065190"/>
            <w:rPr>
              <w:rFonts w:eastAsia="Times New Roman"/>
            </w:rPr>
          </w:pPr>
          <w:proofErr w:type="spellStart"/>
          <w:r>
            <w:rPr>
              <w:rFonts w:eastAsia="Times New Roman"/>
            </w:rPr>
            <w:t>Kristjánsson</w:t>
          </w:r>
          <w:proofErr w:type="spellEnd"/>
          <w:r>
            <w:rPr>
              <w:rFonts w:eastAsia="Times New Roman"/>
            </w:rPr>
            <w:t xml:space="preserve">, Á., </w:t>
          </w:r>
          <w:proofErr w:type="spellStart"/>
          <w:r>
            <w:rPr>
              <w:rFonts w:eastAsia="Times New Roman"/>
            </w:rPr>
            <w:t>Jóhannesson</w:t>
          </w:r>
          <w:proofErr w:type="spellEnd"/>
          <w:r>
            <w:rPr>
              <w:rFonts w:eastAsia="Times New Roman"/>
            </w:rPr>
            <w:t xml:space="preserve">, Ó. I., &amp; Thornton, I. M. (2014). Common attentional constraints in visual foraging.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9</w:t>
          </w:r>
          <w:r>
            <w:rPr>
              <w:rFonts w:eastAsia="Times New Roman"/>
            </w:rPr>
            <w:t>(6). https://doi.org/10.1371/JOURNAL.PONE.0100752</w:t>
          </w:r>
        </w:p>
        <w:p w14:paraId="574D5B63" w14:textId="77777777" w:rsidR="006D6D02" w:rsidRDefault="006D6D02">
          <w:pPr>
            <w:autoSpaceDE w:val="0"/>
            <w:autoSpaceDN w:val="0"/>
            <w:ind w:hanging="480"/>
            <w:divId w:val="2092194022"/>
            <w:rPr>
              <w:rFonts w:eastAsia="Times New Roman"/>
            </w:rPr>
          </w:pPr>
          <w:r>
            <w:rPr>
              <w:rFonts w:eastAsia="Times New Roman"/>
            </w:rPr>
            <w:t xml:space="preserve">Laubach, M., </w:t>
          </w:r>
          <w:proofErr w:type="spellStart"/>
          <w:r>
            <w:rPr>
              <w:rFonts w:eastAsia="Times New Roman"/>
            </w:rPr>
            <w:t>Amarante</w:t>
          </w:r>
          <w:proofErr w:type="spellEnd"/>
          <w:r>
            <w:rPr>
              <w:rFonts w:eastAsia="Times New Roman"/>
            </w:rPr>
            <w:t xml:space="preserve">, L. M., Swanson, K., &amp; White, S. R. (2018). What, if anything, is rodent prefrontal cortex? In </w:t>
          </w:r>
          <w:proofErr w:type="spellStart"/>
          <w:r>
            <w:rPr>
              <w:rFonts w:eastAsia="Times New Roman"/>
              <w:i/>
              <w:iCs/>
            </w:rPr>
            <w:t>eNeuro</w:t>
          </w:r>
          <w:proofErr w:type="spellEnd"/>
          <w:r>
            <w:rPr>
              <w:rFonts w:eastAsia="Times New Roman"/>
            </w:rPr>
            <w:t xml:space="preserve"> (Vol. 5, Issue 5). Society for Neuroscience. https://doi.org/10.1523/ENEURO.0315-18.2018</w:t>
          </w:r>
        </w:p>
        <w:p w14:paraId="4DB7C5D9" w14:textId="77777777" w:rsidR="006D6D02" w:rsidRDefault="006D6D02">
          <w:pPr>
            <w:autoSpaceDE w:val="0"/>
            <w:autoSpaceDN w:val="0"/>
            <w:ind w:hanging="480"/>
            <w:divId w:val="188225364"/>
            <w:rPr>
              <w:rFonts w:eastAsia="Times New Roman"/>
            </w:rPr>
          </w:pPr>
          <w:r>
            <w:rPr>
              <w:rFonts w:eastAsia="Times New Roman"/>
            </w:rPr>
            <w:t xml:space="preserve">Lee, E., </w:t>
          </w:r>
          <w:proofErr w:type="spellStart"/>
          <w:r>
            <w:rPr>
              <w:rFonts w:eastAsia="Times New Roman"/>
            </w:rPr>
            <w:t>Rhim</w:t>
          </w:r>
          <w:proofErr w:type="spellEnd"/>
          <w:r>
            <w:rPr>
              <w:rFonts w:eastAsia="Times New Roman"/>
            </w:rPr>
            <w:t xml:space="preserve">, I., Lee, J. W., </w:t>
          </w:r>
          <w:proofErr w:type="spellStart"/>
          <w:r>
            <w:rPr>
              <w:rFonts w:eastAsia="Times New Roman"/>
            </w:rPr>
            <w:t>Ghim</w:t>
          </w:r>
          <w:proofErr w:type="spellEnd"/>
          <w:r>
            <w:rPr>
              <w:rFonts w:eastAsia="Times New Roman"/>
            </w:rPr>
            <w:t xml:space="preserve">, J. W., Lee, S., Kim, E., &amp; Jung, M. W. (2016). Enhanced neuronal activity in the medial prefrontal cortex during social approach behavior. </w:t>
          </w:r>
          <w:r>
            <w:rPr>
              <w:rFonts w:eastAsia="Times New Roman"/>
              <w:i/>
              <w:iCs/>
            </w:rPr>
            <w:t>Journal of Neuroscience</w:t>
          </w:r>
          <w:r>
            <w:rPr>
              <w:rFonts w:eastAsia="Times New Roman"/>
            </w:rPr>
            <w:t xml:space="preserve">, </w:t>
          </w:r>
          <w:r>
            <w:rPr>
              <w:rFonts w:eastAsia="Times New Roman"/>
              <w:i/>
              <w:iCs/>
            </w:rPr>
            <w:t>36</w:t>
          </w:r>
          <w:r>
            <w:rPr>
              <w:rFonts w:eastAsia="Times New Roman"/>
            </w:rPr>
            <w:t>(26), 6926–6936. https://doi.org/10.1523/JNEUROSCI.0307-16.2016</w:t>
          </w:r>
        </w:p>
        <w:p w14:paraId="1E2DEA5B" w14:textId="77777777" w:rsidR="006D6D02" w:rsidRPr="006D6D02" w:rsidRDefault="006D6D02">
          <w:pPr>
            <w:autoSpaceDE w:val="0"/>
            <w:autoSpaceDN w:val="0"/>
            <w:ind w:hanging="480"/>
            <w:divId w:val="2042851683"/>
            <w:rPr>
              <w:rFonts w:eastAsia="Times New Roman"/>
              <w:lang w:val="de-DE"/>
            </w:rPr>
          </w:pPr>
          <w:r>
            <w:rPr>
              <w:rFonts w:eastAsia="Times New Roman"/>
            </w:rPr>
            <w:t xml:space="preserve">Lin, I. C., Okun, M., Carandini, M., &amp; Harris, K. D. (2015). The Nature of Shared Cortical Variability. </w:t>
          </w:r>
          <w:r w:rsidRPr="006D6D02">
            <w:rPr>
              <w:rFonts w:eastAsia="Times New Roman"/>
              <w:i/>
              <w:iCs/>
              <w:lang w:val="de-DE"/>
            </w:rPr>
            <w:t>Neuron</w:t>
          </w:r>
          <w:r w:rsidRPr="006D6D02">
            <w:rPr>
              <w:rFonts w:eastAsia="Times New Roman"/>
              <w:lang w:val="de-DE"/>
            </w:rPr>
            <w:t xml:space="preserve">, </w:t>
          </w:r>
          <w:r w:rsidRPr="006D6D02">
            <w:rPr>
              <w:rFonts w:eastAsia="Times New Roman"/>
              <w:i/>
              <w:iCs/>
              <w:lang w:val="de-DE"/>
            </w:rPr>
            <w:t>87</w:t>
          </w:r>
          <w:r w:rsidRPr="006D6D02">
            <w:rPr>
              <w:rFonts w:eastAsia="Times New Roman"/>
              <w:lang w:val="de-DE"/>
            </w:rPr>
            <w:t>(3), 644–656. https://doi.org/10.1016/j.neuron.2015.06.035</w:t>
          </w:r>
        </w:p>
        <w:p w14:paraId="62845456" w14:textId="77777777" w:rsidR="006D6D02" w:rsidRDefault="006D6D02">
          <w:pPr>
            <w:autoSpaceDE w:val="0"/>
            <w:autoSpaceDN w:val="0"/>
            <w:ind w:hanging="480"/>
            <w:divId w:val="277106748"/>
            <w:rPr>
              <w:rFonts w:eastAsia="Times New Roman"/>
            </w:rPr>
          </w:pPr>
          <w:proofErr w:type="spellStart"/>
          <w:r w:rsidRPr="006D6D02">
            <w:rPr>
              <w:rFonts w:eastAsia="Times New Roman"/>
              <w:lang w:val="de-DE"/>
            </w:rPr>
            <w:lastRenderedPageBreak/>
            <w:t>Lottem</w:t>
          </w:r>
          <w:proofErr w:type="spellEnd"/>
          <w:r w:rsidRPr="006D6D02">
            <w:rPr>
              <w:rFonts w:eastAsia="Times New Roman"/>
              <w:lang w:val="de-DE"/>
            </w:rPr>
            <w:t xml:space="preserve">, E., Banerjee, D., </w:t>
          </w:r>
          <w:proofErr w:type="spellStart"/>
          <w:r w:rsidRPr="006D6D02">
            <w:rPr>
              <w:rFonts w:eastAsia="Times New Roman"/>
              <w:lang w:val="de-DE"/>
            </w:rPr>
            <w:t>Vertechi</w:t>
          </w:r>
          <w:proofErr w:type="spellEnd"/>
          <w:r w:rsidRPr="006D6D02">
            <w:rPr>
              <w:rFonts w:eastAsia="Times New Roman"/>
              <w:lang w:val="de-DE"/>
            </w:rPr>
            <w:t xml:space="preserve">, P., Sarra, D., </w:t>
          </w:r>
          <w:proofErr w:type="spellStart"/>
          <w:r w:rsidRPr="006D6D02">
            <w:rPr>
              <w:rFonts w:eastAsia="Times New Roman"/>
              <w:lang w:val="de-DE"/>
            </w:rPr>
            <w:t>Lohuis</w:t>
          </w:r>
          <w:proofErr w:type="spellEnd"/>
          <w:r w:rsidRPr="006D6D02">
            <w:rPr>
              <w:rFonts w:eastAsia="Times New Roman"/>
              <w:lang w:val="de-DE"/>
            </w:rPr>
            <w:t xml:space="preserve">, M. O., &amp; </w:t>
          </w:r>
          <w:proofErr w:type="spellStart"/>
          <w:r w:rsidRPr="006D6D02">
            <w:rPr>
              <w:rFonts w:eastAsia="Times New Roman"/>
              <w:lang w:val="de-DE"/>
            </w:rPr>
            <w:t>Mainen</w:t>
          </w:r>
          <w:proofErr w:type="spellEnd"/>
          <w:r w:rsidRPr="006D6D02">
            <w:rPr>
              <w:rFonts w:eastAsia="Times New Roman"/>
              <w:lang w:val="de-DE"/>
            </w:rPr>
            <w:t xml:space="preserve">, Z. F. (2018). </w:t>
          </w:r>
          <w:r>
            <w:rPr>
              <w:rFonts w:eastAsia="Times New Roman"/>
            </w:rPr>
            <w:t xml:space="preserve">Activation of serotonin neurons promotes active persistence in a probabilistic foraging task. </w:t>
          </w:r>
          <w:r>
            <w:rPr>
              <w:rFonts w:eastAsia="Times New Roman"/>
              <w:i/>
              <w:iCs/>
            </w:rPr>
            <w:t>Nature Communications</w:t>
          </w:r>
          <w:r>
            <w:rPr>
              <w:rFonts w:eastAsia="Times New Roman"/>
            </w:rPr>
            <w:t xml:space="preserve">, </w:t>
          </w:r>
          <w:r>
            <w:rPr>
              <w:rFonts w:eastAsia="Times New Roman"/>
              <w:i/>
              <w:iCs/>
            </w:rPr>
            <w:t>9</w:t>
          </w:r>
          <w:r>
            <w:rPr>
              <w:rFonts w:eastAsia="Times New Roman"/>
            </w:rPr>
            <w:t>(1). https://doi.org/10.1038/s41467-018-03438-y</w:t>
          </w:r>
        </w:p>
        <w:p w14:paraId="09A458B0" w14:textId="77777777" w:rsidR="006D6D02" w:rsidRDefault="006D6D02">
          <w:pPr>
            <w:autoSpaceDE w:val="0"/>
            <w:autoSpaceDN w:val="0"/>
            <w:ind w:hanging="480"/>
            <w:divId w:val="996884276"/>
            <w:rPr>
              <w:rFonts w:eastAsia="Times New Roman"/>
            </w:rPr>
          </w:pPr>
          <w:r>
            <w:rPr>
              <w:rFonts w:eastAsia="Times New Roman"/>
            </w:rPr>
            <w:t xml:space="preserve">Mansouri, F. A., Buckley, M. J., </w:t>
          </w:r>
          <w:proofErr w:type="spellStart"/>
          <w:r>
            <w:rPr>
              <w:rFonts w:eastAsia="Times New Roman"/>
            </w:rPr>
            <w:t>Mahboubi</w:t>
          </w:r>
          <w:proofErr w:type="spellEnd"/>
          <w:r>
            <w:rPr>
              <w:rFonts w:eastAsia="Times New Roman"/>
            </w:rPr>
            <w:t xml:space="preserve">, M., &amp; Tanaka, K. (2015). </w:t>
          </w:r>
          <w:proofErr w:type="spellStart"/>
          <w:r>
            <w:rPr>
              <w:rFonts w:eastAsia="Times New Roman"/>
            </w:rPr>
            <w:t>Behavioral</w:t>
          </w:r>
          <w:proofErr w:type="spellEnd"/>
          <w:r>
            <w:rPr>
              <w:rFonts w:eastAsia="Times New Roman"/>
            </w:rPr>
            <w:t xml:space="preserve"> consequences of selective damage to frontal pole and posterior cingulate cortices. </w:t>
          </w:r>
          <w:r>
            <w:rPr>
              <w:rFonts w:eastAsia="Times New Roman"/>
              <w:i/>
              <w:iCs/>
            </w:rPr>
            <w:t>Proceedings of the National Academy of Sciences of the United States of America</w:t>
          </w:r>
          <w:r>
            <w:rPr>
              <w:rFonts w:eastAsia="Times New Roman"/>
            </w:rPr>
            <w:t xml:space="preserve">, </w:t>
          </w:r>
          <w:r>
            <w:rPr>
              <w:rFonts w:eastAsia="Times New Roman"/>
              <w:i/>
              <w:iCs/>
            </w:rPr>
            <w:t>112</w:t>
          </w:r>
          <w:r>
            <w:rPr>
              <w:rFonts w:eastAsia="Times New Roman"/>
            </w:rPr>
            <w:t>(29), E3940–E3949. https://doi.org/10.1073/pnas.1422629112</w:t>
          </w:r>
        </w:p>
        <w:p w14:paraId="00EB0B91" w14:textId="77777777" w:rsidR="006D6D02" w:rsidRDefault="006D6D02">
          <w:pPr>
            <w:autoSpaceDE w:val="0"/>
            <w:autoSpaceDN w:val="0"/>
            <w:ind w:hanging="480"/>
            <w:divId w:val="1136140370"/>
            <w:rPr>
              <w:rFonts w:eastAsia="Times New Roman"/>
            </w:rPr>
          </w:pPr>
          <w:proofErr w:type="spellStart"/>
          <w:r>
            <w:rPr>
              <w:rFonts w:eastAsia="Times New Roman"/>
            </w:rPr>
            <w:t>Mitzdorf</w:t>
          </w:r>
          <w:proofErr w:type="spellEnd"/>
          <w:r>
            <w:rPr>
              <w:rFonts w:eastAsia="Times New Roman"/>
            </w:rPr>
            <w:t xml:space="preserve">, U. (1985). Current Source-Density Method and Application in Cat Cerebral Cortex: Investigation of Evoked Potentials and EEG Phenomena. In </w:t>
          </w:r>
          <w:r>
            <w:rPr>
              <w:rFonts w:eastAsia="Times New Roman"/>
              <w:i/>
              <w:iCs/>
            </w:rPr>
            <w:t>PHYSIOLOGICAL REVIEWS</w:t>
          </w:r>
          <w:r>
            <w:rPr>
              <w:rFonts w:eastAsia="Times New Roman"/>
            </w:rPr>
            <w:t xml:space="preserve"> (Vol. 65, Issue 1). www.physiology.org/journal/physrev</w:t>
          </w:r>
        </w:p>
        <w:p w14:paraId="542772EC" w14:textId="77777777" w:rsidR="006D6D02" w:rsidRDefault="006D6D02">
          <w:pPr>
            <w:autoSpaceDE w:val="0"/>
            <w:autoSpaceDN w:val="0"/>
            <w:ind w:hanging="480"/>
            <w:divId w:val="1848783475"/>
            <w:rPr>
              <w:rFonts w:eastAsia="Times New Roman"/>
            </w:rPr>
          </w:pPr>
          <w:r>
            <w:rPr>
              <w:rFonts w:eastAsia="Times New Roman"/>
            </w:rPr>
            <w:t xml:space="preserve">Muller, H. J., Heller, D., &amp; Ziegler, J. (1995). Visual search for singleton feature targets within and across feature dimensions. In </w:t>
          </w:r>
          <w:r>
            <w:rPr>
              <w:rFonts w:eastAsia="Times New Roman"/>
              <w:i/>
              <w:iCs/>
            </w:rPr>
            <w:t>Perception &amp; Psychophysics</w:t>
          </w:r>
          <w:r>
            <w:rPr>
              <w:rFonts w:eastAsia="Times New Roman"/>
            </w:rPr>
            <w:t xml:space="preserve"> (Vol. 57, Issue I).</w:t>
          </w:r>
        </w:p>
        <w:p w14:paraId="087098E3" w14:textId="77777777" w:rsidR="006D6D02" w:rsidRDefault="006D6D02">
          <w:pPr>
            <w:autoSpaceDE w:val="0"/>
            <w:autoSpaceDN w:val="0"/>
            <w:ind w:hanging="480"/>
            <w:divId w:val="1998805665"/>
            <w:rPr>
              <w:rFonts w:eastAsia="Times New Roman"/>
            </w:rPr>
          </w:pPr>
          <w:r>
            <w:rPr>
              <w:rFonts w:eastAsia="Times New Roman"/>
            </w:rPr>
            <w:t xml:space="preserve">Ohl, F. W., Wetzel, W., Wagner, T., </w:t>
          </w:r>
          <w:proofErr w:type="spellStart"/>
          <w:r>
            <w:rPr>
              <w:rFonts w:eastAsia="Times New Roman"/>
            </w:rPr>
            <w:t>Rech</w:t>
          </w:r>
          <w:proofErr w:type="spellEnd"/>
          <w:r>
            <w:rPr>
              <w:rFonts w:eastAsia="Times New Roman"/>
            </w:rPr>
            <w:t xml:space="preserve">, A., &amp; </w:t>
          </w:r>
          <w:proofErr w:type="spellStart"/>
          <w:r>
            <w:rPr>
              <w:rFonts w:eastAsia="Times New Roman"/>
            </w:rPr>
            <w:t>Scheich</w:t>
          </w:r>
          <w:proofErr w:type="spellEnd"/>
          <w:r>
            <w:rPr>
              <w:rFonts w:eastAsia="Times New Roman"/>
            </w:rPr>
            <w:t xml:space="preserve">, H. (1999). </w:t>
          </w:r>
          <w:r>
            <w:rPr>
              <w:rFonts w:eastAsia="Times New Roman"/>
              <w:i/>
              <w:iCs/>
            </w:rPr>
            <w:t>Bilateral Ablation of Auditory Cortex in Mongolian Gerbil Affects Discrimination of Frequency Modulated Tones but not of Pure Tones</w:t>
          </w:r>
          <w:r>
            <w:rPr>
              <w:rFonts w:eastAsia="Times New Roman"/>
            </w:rPr>
            <w:t>.</w:t>
          </w:r>
        </w:p>
        <w:p w14:paraId="62A5F08A" w14:textId="77777777" w:rsidR="006D6D02" w:rsidRDefault="006D6D02">
          <w:pPr>
            <w:autoSpaceDE w:val="0"/>
            <w:autoSpaceDN w:val="0"/>
            <w:ind w:hanging="480"/>
            <w:divId w:val="2104110444"/>
            <w:rPr>
              <w:rFonts w:eastAsia="Times New Roman"/>
            </w:rPr>
          </w:pPr>
          <w:r>
            <w:rPr>
              <w:rFonts w:eastAsia="Times New Roman"/>
            </w:rPr>
            <w:t xml:space="preserve">Onge, J. R. S., Stopper, C. M., </w:t>
          </w:r>
          <w:proofErr w:type="spellStart"/>
          <w:r>
            <w:rPr>
              <w:rFonts w:eastAsia="Times New Roman"/>
            </w:rPr>
            <w:t>Zahm</w:t>
          </w:r>
          <w:proofErr w:type="spellEnd"/>
          <w:r>
            <w:rPr>
              <w:rFonts w:eastAsia="Times New Roman"/>
            </w:rPr>
            <w:t xml:space="preserve">, D. S., &amp; </w:t>
          </w:r>
          <w:proofErr w:type="spellStart"/>
          <w:r>
            <w:rPr>
              <w:rFonts w:eastAsia="Times New Roman"/>
            </w:rPr>
            <w:t>Floresco</w:t>
          </w:r>
          <w:proofErr w:type="spellEnd"/>
          <w:r>
            <w:rPr>
              <w:rFonts w:eastAsia="Times New Roman"/>
            </w:rPr>
            <w:t xml:space="preserve">, S. B. (2012). Separate Prefrontal-Subcortical Circuits Mediate Different Components of Risk-Based Decision Making. </w:t>
          </w:r>
          <w:r>
            <w:rPr>
              <w:rFonts w:eastAsia="Times New Roman"/>
              <w:i/>
              <w:iCs/>
            </w:rPr>
            <w:t>Journal of Neuroscience</w:t>
          </w:r>
          <w:r>
            <w:rPr>
              <w:rFonts w:eastAsia="Times New Roman"/>
            </w:rPr>
            <w:t xml:space="preserve">, </w:t>
          </w:r>
          <w:r>
            <w:rPr>
              <w:rFonts w:eastAsia="Times New Roman"/>
              <w:i/>
              <w:iCs/>
            </w:rPr>
            <w:t>32</w:t>
          </w:r>
          <w:r>
            <w:rPr>
              <w:rFonts w:eastAsia="Times New Roman"/>
            </w:rPr>
            <w:t>(8), 2886–2899. https://doi.org/10.1523/JNEUROSCI.5625-11.2012</w:t>
          </w:r>
        </w:p>
        <w:p w14:paraId="1309C131" w14:textId="77777777" w:rsidR="006D6D02" w:rsidRDefault="006D6D02">
          <w:pPr>
            <w:autoSpaceDE w:val="0"/>
            <w:autoSpaceDN w:val="0"/>
            <w:ind w:hanging="480"/>
            <w:divId w:val="257176108"/>
            <w:rPr>
              <w:rFonts w:eastAsia="Times New Roman"/>
            </w:rPr>
          </w:pPr>
          <w:r>
            <w:rPr>
              <w:rFonts w:eastAsia="Times New Roman"/>
            </w:rPr>
            <w:t xml:space="preserve">Orsini, C. A., </w:t>
          </w:r>
          <w:proofErr w:type="spellStart"/>
          <w:r>
            <w:rPr>
              <w:rFonts w:eastAsia="Times New Roman"/>
            </w:rPr>
            <w:t>Blaes</w:t>
          </w:r>
          <w:proofErr w:type="spellEnd"/>
          <w:r>
            <w:rPr>
              <w:rFonts w:eastAsia="Times New Roman"/>
            </w:rPr>
            <w:t xml:space="preserve">, S. L., </w:t>
          </w:r>
          <w:proofErr w:type="spellStart"/>
          <w:r>
            <w:rPr>
              <w:rFonts w:eastAsia="Times New Roman"/>
            </w:rPr>
            <w:t>Dragone</w:t>
          </w:r>
          <w:proofErr w:type="spellEnd"/>
          <w:r>
            <w:rPr>
              <w:rFonts w:eastAsia="Times New Roman"/>
            </w:rPr>
            <w:t xml:space="preserve">, R. J., </w:t>
          </w:r>
          <w:proofErr w:type="spellStart"/>
          <w:r>
            <w:rPr>
              <w:rFonts w:eastAsia="Times New Roman"/>
            </w:rPr>
            <w:t>Betzhold</w:t>
          </w:r>
          <w:proofErr w:type="spellEnd"/>
          <w:r>
            <w:rPr>
              <w:rFonts w:eastAsia="Times New Roman"/>
            </w:rPr>
            <w:t xml:space="preserve">, S. M., </w:t>
          </w:r>
          <w:proofErr w:type="spellStart"/>
          <w:r>
            <w:rPr>
              <w:rFonts w:eastAsia="Times New Roman"/>
            </w:rPr>
            <w:t>Finner</w:t>
          </w:r>
          <w:proofErr w:type="spellEnd"/>
          <w:r>
            <w:rPr>
              <w:rFonts w:eastAsia="Times New Roman"/>
            </w:rPr>
            <w:t xml:space="preserve">, A. M., </w:t>
          </w:r>
          <w:proofErr w:type="spellStart"/>
          <w:r>
            <w:rPr>
              <w:rFonts w:eastAsia="Times New Roman"/>
            </w:rPr>
            <w:t>Bizon</w:t>
          </w:r>
          <w:proofErr w:type="spellEnd"/>
          <w:r>
            <w:rPr>
              <w:rFonts w:eastAsia="Times New Roman"/>
            </w:rPr>
            <w:t xml:space="preserve">, J. L., &amp; </w:t>
          </w:r>
          <w:proofErr w:type="spellStart"/>
          <w:r>
            <w:rPr>
              <w:rFonts w:eastAsia="Times New Roman"/>
            </w:rPr>
            <w:t>Setlow</w:t>
          </w:r>
          <w:proofErr w:type="spellEnd"/>
          <w:r>
            <w:rPr>
              <w:rFonts w:eastAsia="Times New Roman"/>
            </w:rPr>
            <w:t xml:space="preserve">, B. (2020). Distinct relationships between risky decision making and cocaine self-administration under short- and long-access conditions. </w:t>
          </w:r>
          <w:r>
            <w:rPr>
              <w:rFonts w:eastAsia="Times New Roman"/>
              <w:i/>
              <w:iCs/>
            </w:rPr>
            <w:t>Progress in Neuro-Psychopharmacology and Biological Psychiatry</w:t>
          </w:r>
          <w:r>
            <w:rPr>
              <w:rFonts w:eastAsia="Times New Roman"/>
            </w:rPr>
            <w:t xml:space="preserve">, </w:t>
          </w:r>
          <w:r>
            <w:rPr>
              <w:rFonts w:eastAsia="Times New Roman"/>
              <w:i/>
              <w:iCs/>
            </w:rPr>
            <w:t>98</w:t>
          </w:r>
          <w:r>
            <w:rPr>
              <w:rFonts w:eastAsia="Times New Roman"/>
            </w:rPr>
            <w:t>. https://doi.org/10.1016/j.pnpbp.2019.109791</w:t>
          </w:r>
        </w:p>
        <w:p w14:paraId="78452D38" w14:textId="77777777" w:rsidR="006D6D02" w:rsidRPr="006D6D02" w:rsidRDefault="006D6D02">
          <w:pPr>
            <w:autoSpaceDE w:val="0"/>
            <w:autoSpaceDN w:val="0"/>
            <w:ind w:hanging="480"/>
            <w:divId w:val="1793013504"/>
            <w:rPr>
              <w:rFonts w:eastAsia="Times New Roman"/>
              <w:lang w:val="de-DE"/>
            </w:rPr>
          </w:pPr>
          <w:r>
            <w:rPr>
              <w:rFonts w:eastAsia="Times New Roman"/>
            </w:rPr>
            <w:t xml:space="preserve">Otto, G., &amp; </w:t>
          </w:r>
          <w:proofErr w:type="spellStart"/>
          <w:r>
            <w:rPr>
              <w:rFonts w:eastAsia="Times New Roman"/>
            </w:rPr>
            <w:t>Jrge</w:t>
          </w:r>
          <w:proofErr w:type="spellEnd"/>
          <w:r>
            <w:rPr>
              <w:rFonts w:eastAsia="Times New Roman"/>
            </w:rPr>
            <w:t xml:space="preserve">, S. (2012). The Mongolian Gerbil as a Model for the Analysis of Peripheral and Central Age-Dependent Hearing Loss. </w:t>
          </w:r>
          <w:r w:rsidRPr="006D6D02">
            <w:rPr>
              <w:rFonts w:eastAsia="Times New Roman"/>
              <w:lang w:val="de-DE"/>
            </w:rPr>
            <w:t xml:space="preserve">In </w:t>
          </w:r>
          <w:r w:rsidRPr="006D6D02">
            <w:rPr>
              <w:rFonts w:eastAsia="Times New Roman"/>
              <w:i/>
              <w:iCs/>
              <w:lang w:val="de-DE"/>
            </w:rPr>
            <w:t>Hearing Loss</w:t>
          </w:r>
          <w:r w:rsidRPr="006D6D02">
            <w:rPr>
              <w:rFonts w:eastAsia="Times New Roman"/>
              <w:lang w:val="de-DE"/>
            </w:rPr>
            <w:t xml:space="preserve">. </w:t>
          </w:r>
          <w:proofErr w:type="spellStart"/>
          <w:r w:rsidRPr="006D6D02">
            <w:rPr>
              <w:rFonts w:eastAsia="Times New Roman"/>
              <w:lang w:val="de-DE"/>
            </w:rPr>
            <w:t>InTech</w:t>
          </w:r>
          <w:proofErr w:type="spellEnd"/>
          <w:r w:rsidRPr="006D6D02">
            <w:rPr>
              <w:rFonts w:eastAsia="Times New Roman"/>
              <w:lang w:val="de-DE"/>
            </w:rPr>
            <w:t>. https://doi.org/10.5772/33569</w:t>
          </w:r>
        </w:p>
        <w:p w14:paraId="10E4B4EF" w14:textId="77777777" w:rsidR="006D6D02" w:rsidRDefault="006D6D02">
          <w:pPr>
            <w:autoSpaceDE w:val="0"/>
            <w:autoSpaceDN w:val="0"/>
            <w:ind w:hanging="480"/>
            <w:divId w:val="386492322"/>
            <w:rPr>
              <w:rFonts w:eastAsia="Times New Roman"/>
            </w:rPr>
          </w:pPr>
          <w:r w:rsidRPr="006D6D02">
            <w:rPr>
              <w:rFonts w:eastAsia="Times New Roman"/>
              <w:lang w:val="de-DE"/>
            </w:rPr>
            <w:lastRenderedPageBreak/>
            <w:t xml:space="preserve">Radtke-Schuller, S., Schuller, G., </w:t>
          </w:r>
          <w:proofErr w:type="spellStart"/>
          <w:r w:rsidRPr="006D6D02">
            <w:rPr>
              <w:rFonts w:eastAsia="Times New Roman"/>
              <w:lang w:val="de-DE"/>
            </w:rPr>
            <w:t>Angenstein</w:t>
          </w:r>
          <w:proofErr w:type="spellEnd"/>
          <w:r w:rsidRPr="006D6D02">
            <w:rPr>
              <w:rFonts w:eastAsia="Times New Roman"/>
              <w:lang w:val="de-DE"/>
            </w:rPr>
            <w:t xml:space="preserve">, F., </w:t>
          </w:r>
          <w:proofErr w:type="spellStart"/>
          <w:r w:rsidRPr="006D6D02">
            <w:rPr>
              <w:rFonts w:eastAsia="Times New Roman"/>
              <w:lang w:val="de-DE"/>
            </w:rPr>
            <w:t>Grosser</w:t>
          </w:r>
          <w:proofErr w:type="spellEnd"/>
          <w:r w:rsidRPr="006D6D02">
            <w:rPr>
              <w:rFonts w:eastAsia="Times New Roman"/>
              <w:lang w:val="de-DE"/>
            </w:rPr>
            <w:t xml:space="preserve">, O. S., Goldschmidt, J., &amp; </w:t>
          </w:r>
          <w:proofErr w:type="spellStart"/>
          <w:r w:rsidRPr="006D6D02">
            <w:rPr>
              <w:rFonts w:eastAsia="Times New Roman"/>
              <w:lang w:val="de-DE"/>
            </w:rPr>
            <w:t>Budinger</w:t>
          </w:r>
          <w:proofErr w:type="spellEnd"/>
          <w:r w:rsidRPr="006D6D02">
            <w:rPr>
              <w:rFonts w:eastAsia="Times New Roman"/>
              <w:lang w:val="de-DE"/>
            </w:rPr>
            <w:t xml:space="preserve">, E. (2016). </w:t>
          </w:r>
          <w:r>
            <w:rPr>
              <w:rFonts w:eastAsia="Times New Roman"/>
            </w:rPr>
            <w:t>Brain atlas of the Mongolian gerbil (</w:t>
          </w:r>
          <w:proofErr w:type="spellStart"/>
          <w:r>
            <w:rPr>
              <w:rFonts w:eastAsia="Times New Roman"/>
            </w:rPr>
            <w:t>Meriones</w:t>
          </w:r>
          <w:proofErr w:type="spellEnd"/>
          <w:r>
            <w:rPr>
              <w:rFonts w:eastAsia="Times New Roman"/>
            </w:rPr>
            <w:t xml:space="preserve"> </w:t>
          </w:r>
          <w:proofErr w:type="spellStart"/>
          <w:r>
            <w:rPr>
              <w:rFonts w:eastAsia="Times New Roman"/>
            </w:rPr>
            <w:t>unguiculatus</w:t>
          </w:r>
          <w:proofErr w:type="spellEnd"/>
          <w:r>
            <w:rPr>
              <w:rFonts w:eastAsia="Times New Roman"/>
            </w:rPr>
            <w:t xml:space="preserve">) in CT/MRI-aided stereotaxic coordinates. </w:t>
          </w:r>
          <w:r>
            <w:rPr>
              <w:rFonts w:eastAsia="Times New Roman"/>
              <w:i/>
              <w:iCs/>
            </w:rPr>
            <w:t>Brain Structure &amp; Function</w:t>
          </w:r>
          <w:r>
            <w:rPr>
              <w:rFonts w:eastAsia="Times New Roman"/>
            </w:rPr>
            <w:t xml:space="preserve">, </w:t>
          </w:r>
          <w:r>
            <w:rPr>
              <w:rFonts w:eastAsia="Times New Roman"/>
              <w:i/>
              <w:iCs/>
            </w:rPr>
            <w:t xml:space="preserve">221 </w:t>
          </w:r>
          <w:proofErr w:type="spellStart"/>
          <w:r>
            <w:rPr>
              <w:rFonts w:eastAsia="Times New Roman"/>
              <w:i/>
              <w:iCs/>
            </w:rPr>
            <w:t>Suppl</w:t>
          </w:r>
          <w:proofErr w:type="spellEnd"/>
          <w:r>
            <w:rPr>
              <w:rFonts w:eastAsia="Times New Roman"/>
              <w:i/>
              <w:iCs/>
            </w:rPr>
            <w:t xml:space="preserve"> 1</w:t>
          </w:r>
          <w:r>
            <w:rPr>
              <w:rFonts w:eastAsia="Times New Roman"/>
            </w:rPr>
            <w:t>(</w:t>
          </w:r>
          <w:proofErr w:type="spellStart"/>
          <w:r>
            <w:rPr>
              <w:rFonts w:eastAsia="Times New Roman"/>
            </w:rPr>
            <w:t>Suppl</w:t>
          </w:r>
          <w:proofErr w:type="spellEnd"/>
          <w:r>
            <w:rPr>
              <w:rFonts w:eastAsia="Times New Roman"/>
            </w:rPr>
            <w:t xml:space="preserve"> 1), 1–272. https://doi.org/10.1007/S00429-016-1259-0</w:t>
          </w:r>
        </w:p>
        <w:p w14:paraId="30FDE468" w14:textId="77777777" w:rsidR="006D6D02" w:rsidRDefault="006D6D02">
          <w:pPr>
            <w:autoSpaceDE w:val="0"/>
            <w:autoSpaceDN w:val="0"/>
            <w:ind w:hanging="480"/>
            <w:divId w:val="1494948924"/>
            <w:rPr>
              <w:rFonts w:eastAsia="Times New Roman"/>
            </w:rPr>
          </w:pPr>
          <w:proofErr w:type="spellStart"/>
          <w:r>
            <w:rPr>
              <w:rFonts w:eastAsia="Times New Roman"/>
            </w:rPr>
            <w:t>Ramnani</w:t>
          </w:r>
          <w:proofErr w:type="spellEnd"/>
          <w:r>
            <w:rPr>
              <w:rFonts w:eastAsia="Times New Roman"/>
            </w:rPr>
            <w:t xml:space="preserve">, N., &amp; Owen, A. M. (2004). Anterior prefrontal cortex: Insights into function from anatomy and neuroimaging. In </w:t>
          </w:r>
          <w:r>
            <w:rPr>
              <w:rFonts w:eastAsia="Times New Roman"/>
              <w:i/>
              <w:iCs/>
            </w:rPr>
            <w:t>Nature Reviews Neuroscience</w:t>
          </w:r>
          <w:r>
            <w:rPr>
              <w:rFonts w:eastAsia="Times New Roman"/>
            </w:rPr>
            <w:t xml:space="preserve"> (Vol. 5, Issue 3, pp. 184–194). Nature Publishing Group. https://doi.org/10.1038/nrn1343</w:t>
          </w:r>
        </w:p>
        <w:p w14:paraId="17302A5F" w14:textId="77777777" w:rsidR="006D6D02" w:rsidRDefault="006D6D02">
          <w:pPr>
            <w:autoSpaceDE w:val="0"/>
            <w:autoSpaceDN w:val="0"/>
            <w:ind w:hanging="480"/>
            <w:divId w:val="927814097"/>
            <w:rPr>
              <w:rFonts w:eastAsia="Times New Roman"/>
            </w:rPr>
          </w:pPr>
          <w:r>
            <w:rPr>
              <w:rFonts w:eastAsia="Times New Roman"/>
            </w:rPr>
            <w:t xml:space="preserve">Sasaki, R., </w:t>
          </w:r>
          <w:proofErr w:type="spellStart"/>
          <w:r>
            <w:rPr>
              <w:rFonts w:eastAsia="Times New Roman"/>
            </w:rPr>
            <w:t>Ohta</w:t>
          </w:r>
          <w:proofErr w:type="spellEnd"/>
          <w:r>
            <w:rPr>
              <w:rFonts w:eastAsia="Times New Roman"/>
            </w:rPr>
            <w:t xml:space="preserve">, Y., </w:t>
          </w:r>
          <w:proofErr w:type="spellStart"/>
          <w:r>
            <w:rPr>
              <w:rFonts w:eastAsia="Times New Roman"/>
            </w:rPr>
            <w:t>Onoe</w:t>
          </w:r>
          <w:proofErr w:type="spellEnd"/>
          <w:r>
            <w:rPr>
              <w:rFonts w:eastAsia="Times New Roman"/>
            </w:rPr>
            <w:t xml:space="preserve">, H., Yamaguchi, R., Miyamoto, T., </w:t>
          </w:r>
          <w:proofErr w:type="spellStart"/>
          <w:r>
            <w:rPr>
              <w:rFonts w:eastAsia="Times New Roman"/>
            </w:rPr>
            <w:t>Tokuda</w:t>
          </w:r>
          <w:proofErr w:type="spellEnd"/>
          <w:r>
            <w:rPr>
              <w:rFonts w:eastAsia="Times New Roman"/>
            </w:rPr>
            <w:t xml:space="preserve">, T., Tamaki, Y., Isa, K., Takahashi, J., Kobayashi, K., </w:t>
          </w:r>
          <w:proofErr w:type="spellStart"/>
          <w:r>
            <w:rPr>
              <w:rFonts w:eastAsia="Times New Roman"/>
            </w:rPr>
            <w:t>Ohta</w:t>
          </w:r>
          <w:proofErr w:type="spellEnd"/>
          <w:r>
            <w:rPr>
              <w:rFonts w:eastAsia="Times New Roman"/>
            </w:rPr>
            <w:t xml:space="preserve">, J., &amp; Isa, T. (2024). Balancing risk-return decisions by manipulating the </w:t>
          </w:r>
          <w:proofErr w:type="spellStart"/>
          <w:r>
            <w:rPr>
              <w:rFonts w:eastAsia="Times New Roman"/>
            </w:rPr>
            <w:t>mesofrontal</w:t>
          </w:r>
          <w:proofErr w:type="spellEnd"/>
          <w:r>
            <w:rPr>
              <w:rFonts w:eastAsia="Times New Roman"/>
            </w:rPr>
            <w:t xml:space="preserve"> circuits in primates. </w:t>
          </w:r>
          <w:r>
            <w:rPr>
              <w:rFonts w:eastAsia="Times New Roman"/>
              <w:i/>
              <w:iCs/>
            </w:rPr>
            <w:t>Science</w:t>
          </w:r>
          <w:r>
            <w:rPr>
              <w:rFonts w:eastAsia="Times New Roman"/>
            </w:rPr>
            <w:t xml:space="preserve">, </w:t>
          </w:r>
          <w:r>
            <w:rPr>
              <w:rFonts w:eastAsia="Times New Roman"/>
              <w:i/>
              <w:iCs/>
            </w:rPr>
            <w:t>383</w:t>
          </w:r>
          <w:r>
            <w:rPr>
              <w:rFonts w:eastAsia="Times New Roman"/>
            </w:rPr>
            <w:t>(6678), 55–61. https://doi.org/10.1126/SCIENCE.ADJ6645</w:t>
          </w:r>
        </w:p>
        <w:p w14:paraId="2DD64805" w14:textId="77777777" w:rsidR="006D6D02" w:rsidRDefault="006D6D02">
          <w:pPr>
            <w:autoSpaceDE w:val="0"/>
            <w:autoSpaceDN w:val="0"/>
            <w:ind w:hanging="480"/>
            <w:divId w:val="1750424710"/>
            <w:rPr>
              <w:rFonts w:eastAsia="Times New Roman"/>
            </w:rPr>
          </w:pPr>
          <w:r w:rsidRPr="00541616">
            <w:rPr>
              <w:rFonts w:eastAsia="Times New Roman"/>
              <w:lang w:val="en-US"/>
              <w:rPrChange w:id="164" w:author="Vishal Kannan" w:date="2024-01-30T18:33:00Z">
                <w:rPr>
                  <w:rFonts w:eastAsia="Times New Roman"/>
                  <w:lang w:val="de-DE"/>
                </w:rPr>
              </w:rPrChange>
            </w:rPr>
            <w:t xml:space="preserve">Schroeder, C. E., Mehta, A. D., &amp; </w:t>
          </w:r>
          <w:proofErr w:type="spellStart"/>
          <w:r w:rsidRPr="00541616">
            <w:rPr>
              <w:rFonts w:eastAsia="Times New Roman"/>
              <w:lang w:val="en-US"/>
              <w:rPrChange w:id="165" w:author="Vishal Kannan" w:date="2024-01-30T18:33:00Z">
                <w:rPr>
                  <w:rFonts w:eastAsia="Times New Roman"/>
                  <w:lang w:val="de-DE"/>
                </w:rPr>
              </w:rPrChange>
            </w:rPr>
            <w:t>Givre</w:t>
          </w:r>
          <w:proofErr w:type="spellEnd"/>
          <w:r w:rsidRPr="00541616">
            <w:rPr>
              <w:rFonts w:eastAsia="Times New Roman"/>
              <w:lang w:val="en-US"/>
              <w:rPrChange w:id="166" w:author="Vishal Kannan" w:date="2024-01-30T18:33:00Z">
                <w:rPr>
                  <w:rFonts w:eastAsia="Times New Roman"/>
                  <w:lang w:val="de-DE"/>
                </w:rPr>
              </w:rPrChange>
            </w:rPr>
            <w:t xml:space="preserve">, S. J. (1998). </w:t>
          </w:r>
          <w:r>
            <w:rPr>
              <w:rFonts w:eastAsia="Times New Roman"/>
            </w:rPr>
            <w:t xml:space="preserve">A spatiotemporal profile of visual system activation revealed by current source density analysis in the awake macaque.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8</w:t>
          </w:r>
          <w:r>
            <w:rPr>
              <w:rFonts w:eastAsia="Times New Roman"/>
            </w:rPr>
            <w:t>(7), 575–592. https://doi.org/10.1093/CERCOR/8.7.575</w:t>
          </w:r>
        </w:p>
        <w:p w14:paraId="1095A290" w14:textId="77777777" w:rsidR="006D6D02" w:rsidRDefault="006D6D02">
          <w:pPr>
            <w:autoSpaceDE w:val="0"/>
            <w:autoSpaceDN w:val="0"/>
            <w:ind w:hanging="480"/>
            <w:divId w:val="371197263"/>
            <w:rPr>
              <w:rFonts w:eastAsia="Times New Roman"/>
            </w:rPr>
          </w:pPr>
          <w:r>
            <w:rPr>
              <w:rFonts w:eastAsia="Times New Roman"/>
            </w:rPr>
            <w:t xml:space="preserve">Schultz, W. (2015). Neuronal Reward and Decision Signals: From Theories to Data. </w:t>
          </w:r>
          <w:proofErr w:type="spellStart"/>
          <w:r>
            <w:rPr>
              <w:rFonts w:eastAsia="Times New Roman"/>
              <w:i/>
              <w:iCs/>
            </w:rPr>
            <w:t>Physiol</w:t>
          </w:r>
          <w:proofErr w:type="spellEnd"/>
          <w:r>
            <w:rPr>
              <w:rFonts w:eastAsia="Times New Roman"/>
              <w:i/>
              <w:iCs/>
            </w:rPr>
            <w:t xml:space="preserve"> Rev</w:t>
          </w:r>
          <w:r>
            <w:rPr>
              <w:rFonts w:eastAsia="Times New Roman"/>
            </w:rPr>
            <w:t xml:space="preserve">, </w:t>
          </w:r>
          <w:r>
            <w:rPr>
              <w:rFonts w:eastAsia="Times New Roman"/>
              <w:i/>
              <w:iCs/>
            </w:rPr>
            <w:t>95</w:t>
          </w:r>
          <w:r>
            <w:rPr>
              <w:rFonts w:eastAsia="Times New Roman"/>
            </w:rPr>
            <w:t>, 853–951. https://doi.org/10.1152/physrev.00023.2014.-Re</w:t>
          </w:r>
        </w:p>
        <w:p w14:paraId="578A315F" w14:textId="77777777" w:rsidR="006D6D02" w:rsidRPr="006D6D02" w:rsidRDefault="006D6D02">
          <w:pPr>
            <w:autoSpaceDE w:val="0"/>
            <w:autoSpaceDN w:val="0"/>
            <w:ind w:hanging="480"/>
            <w:divId w:val="925529647"/>
            <w:rPr>
              <w:rFonts w:eastAsia="Times New Roman"/>
              <w:lang w:val="de-DE"/>
            </w:rPr>
          </w:pPr>
          <w:r>
            <w:rPr>
              <w:rFonts w:eastAsia="Times New Roman"/>
            </w:rPr>
            <w:t xml:space="preserve">Scott, B. B., Constantinople, C. M., </w:t>
          </w:r>
          <w:proofErr w:type="spellStart"/>
          <w:r>
            <w:rPr>
              <w:rFonts w:eastAsia="Times New Roman"/>
            </w:rPr>
            <w:t>Akrami</w:t>
          </w:r>
          <w:proofErr w:type="spellEnd"/>
          <w:r>
            <w:rPr>
              <w:rFonts w:eastAsia="Times New Roman"/>
            </w:rPr>
            <w:t xml:space="preserve">, A., Hanks, T. D., Brody, C. D., &amp; Tank, D. W. (2017). </w:t>
          </w:r>
          <w:proofErr w:type="spellStart"/>
          <w:r>
            <w:rPr>
              <w:rFonts w:eastAsia="Times New Roman"/>
            </w:rPr>
            <w:t>Fronto</w:t>
          </w:r>
          <w:proofErr w:type="spellEnd"/>
          <w:r>
            <w:rPr>
              <w:rFonts w:eastAsia="Times New Roman"/>
            </w:rPr>
            <w:t xml:space="preserve">-parietal Cortical Circuits Encode Accumulated Evidence with a Diversity of Timescales. </w:t>
          </w:r>
          <w:r w:rsidRPr="006D6D02">
            <w:rPr>
              <w:rFonts w:eastAsia="Times New Roman"/>
              <w:i/>
              <w:iCs/>
              <w:lang w:val="de-DE"/>
            </w:rPr>
            <w:t>Neuron</w:t>
          </w:r>
          <w:r w:rsidRPr="006D6D02">
            <w:rPr>
              <w:rFonts w:eastAsia="Times New Roman"/>
              <w:lang w:val="de-DE"/>
            </w:rPr>
            <w:t xml:space="preserve">, </w:t>
          </w:r>
          <w:r w:rsidRPr="006D6D02">
            <w:rPr>
              <w:rFonts w:eastAsia="Times New Roman"/>
              <w:i/>
              <w:iCs/>
              <w:lang w:val="de-DE"/>
            </w:rPr>
            <w:t>95</w:t>
          </w:r>
          <w:r w:rsidRPr="006D6D02">
            <w:rPr>
              <w:rFonts w:eastAsia="Times New Roman"/>
              <w:lang w:val="de-DE"/>
            </w:rPr>
            <w:t>(2), 385-398.e5. https://doi.org/10.1016/j.neuron.2017.06.013</w:t>
          </w:r>
        </w:p>
        <w:p w14:paraId="6B94F927" w14:textId="77777777" w:rsidR="006D6D02" w:rsidRDefault="006D6D02">
          <w:pPr>
            <w:autoSpaceDE w:val="0"/>
            <w:autoSpaceDN w:val="0"/>
            <w:ind w:hanging="480"/>
            <w:divId w:val="375391108"/>
            <w:rPr>
              <w:rFonts w:eastAsia="Times New Roman"/>
            </w:rPr>
          </w:pPr>
          <w:r w:rsidRPr="006D6D02">
            <w:rPr>
              <w:rFonts w:eastAsia="Times New Roman"/>
              <w:lang w:val="de-DE"/>
            </w:rPr>
            <w:t>Seto</w:t>
          </w:r>
          <w:r w:rsidRPr="006D6D02">
            <w:rPr>
              <w:rFonts w:ascii="Cambria Math" w:eastAsia="Times New Roman" w:hAnsi="Cambria Math" w:cs="Cambria Math"/>
              <w:lang w:val="de-DE"/>
            </w:rPr>
            <w:t>‐</w:t>
          </w:r>
          <w:proofErr w:type="spellStart"/>
          <w:r w:rsidRPr="006D6D02">
            <w:rPr>
              <w:rFonts w:eastAsia="Times New Roman"/>
              <w:lang w:val="de-DE"/>
            </w:rPr>
            <w:t>Ohshima</w:t>
          </w:r>
          <w:proofErr w:type="spellEnd"/>
          <w:r w:rsidRPr="006D6D02">
            <w:rPr>
              <w:rFonts w:eastAsia="Times New Roman"/>
              <w:lang w:val="de-DE"/>
            </w:rPr>
            <w:t xml:space="preserve">, A., Ito, M., </w:t>
          </w:r>
          <w:proofErr w:type="spellStart"/>
          <w:r w:rsidRPr="006D6D02">
            <w:rPr>
              <w:rFonts w:eastAsia="Times New Roman"/>
              <w:lang w:val="de-DE"/>
            </w:rPr>
            <w:t>Kudo</w:t>
          </w:r>
          <w:proofErr w:type="spellEnd"/>
          <w:r w:rsidRPr="006D6D02">
            <w:rPr>
              <w:rFonts w:eastAsia="Times New Roman"/>
              <w:lang w:val="de-DE"/>
            </w:rPr>
            <w:t xml:space="preserve">, T., &amp; Mizutani, A. (1992). </w:t>
          </w:r>
          <w:r>
            <w:rPr>
              <w:rFonts w:eastAsia="Times New Roman"/>
            </w:rPr>
            <w:t xml:space="preserve">Intrinsic and drug-induced seizures of adult and developing gerbils. </w:t>
          </w:r>
          <w:r>
            <w:rPr>
              <w:rFonts w:eastAsia="Times New Roman"/>
              <w:i/>
              <w:iCs/>
            </w:rPr>
            <w:t xml:space="preserve">Acta </w:t>
          </w:r>
          <w:proofErr w:type="spellStart"/>
          <w:r>
            <w:rPr>
              <w:rFonts w:eastAsia="Times New Roman"/>
              <w:i/>
              <w:iCs/>
            </w:rPr>
            <w:t>Neurologica</w:t>
          </w:r>
          <w:proofErr w:type="spellEnd"/>
          <w:r>
            <w:rPr>
              <w:rFonts w:eastAsia="Times New Roman"/>
              <w:i/>
              <w:iCs/>
            </w:rPr>
            <w:t xml:space="preserve"> Scandinavica</w:t>
          </w:r>
          <w:r>
            <w:rPr>
              <w:rFonts w:eastAsia="Times New Roman"/>
            </w:rPr>
            <w:t xml:space="preserve">, </w:t>
          </w:r>
          <w:r>
            <w:rPr>
              <w:rFonts w:eastAsia="Times New Roman"/>
              <w:i/>
              <w:iCs/>
            </w:rPr>
            <w:t>85</w:t>
          </w:r>
          <w:r>
            <w:rPr>
              <w:rFonts w:eastAsia="Times New Roman"/>
            </w:rPr>
            <w:t>(5), 311–317. https://doi.org/10.1111/J.1600-0404.1992.TB04049.X</w:t>
          </w:r>
        </w:p>
        <w:p w14:paraId="4D273FBC" w14:textId="77777777" w:rsidR="006D6D02" w:rsidRDefault="006D6D02">
          <w:pPr>
            <w:autoSpaceDE w:val="0"/>
            <w:autoSpaceDN w:val="0"/>
            <w:ind w:hanging="480"/>
            <w:divId w:val="1835488803"/>
            <w:rPr>
              <w:rFonts w:eastAsia="Times New Roman"/>
            </w:rPr>
          </w:pPr>
          <w:r>
            <w:rPr>
              <w:rFonts w:eastAsia="Times New Roman"/>
            </w:rPr>
            <w:t xml:space="preserve">Tang, W., Shin, J. D., &amp; Jadhav, S. P. (2021). Multiple </w:t>
          </w:r>
          <w:proofErr w:type="gramStart"/>
          <w:r>
            <w:rPr>
              <w:rFonts w:eastAsia="Times New Roman"/>
            </w:rPr>
            <w:t>time-scales</w:t>
          </w:r>
          <w:proofErr w:type="gramEnd"/>
          <w:r>
            <w:rPr>
              <w:rFonts w:eastAsia="Times New Roman"/>
            </w:rPr>
            <w:t xml:space="preserve"> of decision-making in the hippocampus and prefrontal cortex. </w:t>
          </w:r>
          <w:proofErr w:type="spellStart"/>
          <w:r>
            <w:rPr>
              <w:rFonts w:eastAsia="Times New Roman"/>
              <w:i/>
              <w:iCs/>
            </w:rPr>
            <w:t>ELife</w:t>
          </w:r>
          <w:proofErr w:type="spellEnd"/>
          <w:r>
            <w:rPr>
              <w:rFonts w:eastAsia="Times New Roman"/>
            </w:rPr>
            <w:t xml:space="preserve">, </w:t>
          </w:r>
          <w:r>
            <w:rPr>
              <w:rFonts w:eastAsia="Times New Roman"/>
              <w:i/>
              <w:iCs/>
            </w:rPr>
            <w:t>10</w:t>
          </w:r>
          <w:r>
            <w:rPr>
              <w:rFonts w:eastAsia="Times New Roman"/>
            </w:rPr>
            <w:t>. https://doi.org/10.7554/eLife.66227</w:t>
          </w:r>
        </w:p>
        <w:p w14:paraId="75C4DECB" w14:textId="77777777" w:rsidR="006D6D02" w:rsidRDefault="006D6D02">
          <w:pPr>
            <w:autoSpaceDE w:val="0"/>
            <w:autoSpaceDN w:val="0"/>
            <w:ind w:hanging="480"/>
            <w:divId w:val="250164152"/>
            <w:rPr>
              <w:rFonts w:eastAsia="Times New Roman"/>
            </w:rPr>
          </w:pPr>
          <w:proofErr w:type="spellStart"/>
          <w:r>
            <w:rPr>
              <w:rFonts w:eastAsia="Times New Roman"/>
            </w:rPr>
            <w:t>Tchabovsky</w:t>
          </w:r>
          <w:proofErr w:type="spellEnd"/>
          <w:r>
            <w:rPr>
              <w:rFonts w:eastAsia="Times New Roman"/>
            </w:rPr>
            <w:t xml:space="preserve">, A. V., </w:t>
          </w:r>
          <w:proofErr w:type="spellStart"/>
          <w:r>
            <w:rPr>
              <w:rFonts w:eastAsia="Times New Roman"/>
            </w:rPr>
            <w:t>Savinetskaya</w:t>
          </w:r>
          <w:proofErr w:type="spellEnd"/>
          <w:r>
            <w:rPr>
              <w:rFonts w:eastAsia="Times New Roman"/>
            </w:rPr>
            <w:t xml:space="preserve">, L. E., </w:t>
          </w:r>
          <w:proofErr w:type="spellStart"/>
          <w:r>
            <w:rPr>
              <w:rFonts w:eastAsia="Times New Roman"/>
            </w:rPr>
            <w:t>Ovchinnikova</w:t>
          </w:r>
          <w:proofErr w:type="spellEnd"/>
          <w:r>
            <w:rPr>
              <w:rFonts w:eastAsia="Times New Roman"/>
            </w:rPr>
            <w:t xml:space="preserve">, N. L., </w:t>
          </w:r>
          <w:proofErr w:type="spellStart"/>
          <w:r>
            <w:rPr>
              <w:rFonts w:eastAsia="Times New Roman"/>
            </w:rPr>
            <w:t>Safonova</w:t>
          </w:r>
          <w:proofErr w:type="spellEnd"/>
          <w:r>
            <w:rPr>
              <w:rFonts w:eastAsia="Times New Roman"/>
            </w:rPr>
            <w:t xml:space="preserve">, A., </w:t>
          </w:r>
          <w:proofErr w:type="spellStart"/>
          <w:r>
            <w:rPr>
              <w:rFonts w:eastAsia="Times New Roman"/>
            </w:rPr>
            <w:t>Ilchenko</w:t>
          </w:r>
          <w:proofErr w:type="spellEnd"/>
          <w:r>
            <w:rPr>
              <w:rFonts w:eastAsia="Times New Roman"/>
            </w:rPr>
            <w:t xml:space="preserve">, O. N., </w:t>
          </w:r>
          <w:proofErr w:type="spellStart"/>
          <w:r>
            <w:rPr>
              <w:rFonts w:eastAsia="Times New Roman"/>
            </w:rPr>
            <w:t>Sapozhnikova</w:t>
          </w:r>
          <w:proofErr w:type="spellEnd"/>
          <w:r>
            <w:rPr>
              <w:rFonts w:eastAsia="Times New Roman"/>
            </w:rPr>
            <w:t xml:space="preserve">, S. R., &amp; </w:t>
          </w:r>
          <w:proofErr w:type="spellStart"/>
          <w:r>
            <w:rPr>
              <w:rFonts w:eastAsia="Times New Roman"/>
            </w:rPr>
            <w:t>Vasilieva</w:t>
          </w:r>
          <w:proofErr w:type="spellEnd"/>
          <w:r>
            <w:rPr>
              <w:rFonts w:eastAsia="Times New Roman"/>
            </w:rPr>
            <w:t xml:space="preserve">, N. A. (2019). Sociability and pair-bonding in gerbils: A comparative experimental study. </w:t>
          </w:r>
          <w:r>
            <w:rPr>
              <w:rFonts w:eastAsia="Times New Roman"/>
              <w:i/>
              <w:iCs/>
            </w:rPr>
            <w:t>Current Zoology</w:t>
          </w:r>
          <w:r>
            <w:rPr>
              <w:rFonts w:eastAsia="Times New Roman"/>
            </w:rPr>
            <w:t xml:space="preserve">, </w:t>
          </w:r>
          <w:r>
            <w:rPr>
              <w:rFonts w:eastAsia="Times New Roman"/>
              <w:i/>
              <w:iCs/>
            </w:rPr>
            <w:t>65</w:t>
          </w:r>
          <w:r>
            <w:rPr>
              <w:rFonts w:eastAsia="Times New Roman"/>
            </w:rPr>
            <w:t>(4), 363–373. https://doi.org/10.1093/cz/zoy078</w:t>
          </w:r>
        </w:p>
        <w:p w14:paraId="1CA4073C" w14:textId="77777777" w:rsidR="006D6D02" w:rsidRDefault="006D6D02">
          <w:pPr>
            <w:autoSpaceDE w:val="0"/>
            <w:autoSpaceDN w:val="0"/>
            <w:ind w:hanging="480"/>
            <w:divId w:val="1121262797"/>
            <w:rPr>
              <w:rFonts w:eastAsia="Times New Roman"/>
            </w:rPr>
          </w:pPr>
          <w:r>
            <w:rPr>
              <w:rFonts w:eastAsia="Times New Roman"/>
            </w:rPr>
            <w:lastRenderedPageBreak/>
            <w:t xml:space="preserve">Twomey, D. M., Kelly, S. P., &amp; O’Connell, R. G. (2016). Abstract and effector-selective decision signals exhibit qualitatively distinct dynamics before delayed perceptual reports. </w:t>
          </w:r>
          <w:r>
            <w:rPr>
              <w:rFonts w:eastAsia="Times New Roman"/>
              <w:i/>
              <w:iCs/>
            </w:rPr>
            <w:t>Journal of Neuroscience</w:t>
          </w:r>
          <w:r>
            <w:rPr>
              <w:rFonts w:eastAsia="Times New Roman"/>
            </w:rPr>
            <w:t xml:space="preserve">, </w:t>
          </w:r>
          <w:r>
            <w:rPr>
              <w:rFonts w:eastAsia="Times New Roman"/>
              <w:i/>
              <w:iCs/>
            </w:rPr>
            <w:t>36</w:t>
          </w:r>
          <w:r>
            <w:rPr>
              <w:rFonts w:eastAsia="Times New Roman"/>
            </w:rPr>
            <w:t>(28), 7346–7352. https://doi.org/10.1523/JNEUROSCI.4162-15.2016</w:t>
          </w:r>
        </w:p>
        <w:p w14:paraId="5BB65B71" w14:textId="77777777" w:rsidR="006D6D02" w:rsidRDefault="006D6D02">
          <w:pPr>
            <w:autoSpaceDE w:val="0"/>
            <w:autoSpaceDN w:val="0"/>
            <w:ind w:hanging="480"/>
            <w:divId w:val="1968971927"/>
            <w:rPr>
              <w:rFonts w:eastAsia="Times New Roman"/>
            </w:rPr>
          </w:pPr>
          <w:proofErr w:type="spellStart"/>
          <w:r>
            <w:rPr>
              <w:rFonts w:eastAsia="Times New Roman"/>
            </w:rPr>
            <w:t>Vertechi</w:t>
          </w:r>
          <w:proofErr w:type="spellEnd"/>
          <w:r>
            <w:rPr>
              <w:rFonts w:eastAsia="Times New Roman"/>
            </w:rPr>
            <w:t xml:space="preserve">, P., </w:t>
          </w:r>
          <w:proofErr w:type="spellStart"/>
          <w:r>
            <w:rPr>
              <w:rFonts w:eastAsia="Times New Roman"/>
            </w:rPr>
            <w:t>Lottem</w:t>
          </w:r>
          <w:proofErr w:type="spellEnd"/>
          <w:r>
            <w:rPr>
              <w:rFonts w:eastAsia="Times New Roman"/>
            </w:rPr>
            <w:t xml:space="preserve">, E., </w:t>
          </w:r>
          <w:proofErr w:type="spellStart"/>
          <w:r>
            <w:rPr>
              <w:rFonts w:eastAsia="Times New Roman"/>
            </w:rPr>
            <w:t>Sarra</w:t>
          </w:r>
          <w:proofErr w:type="spellEnd"/>
          <w:r>
            <w:rPr>
              <w:rFonts w:eastAsia="Times New Roman"/>
            </w:rPr>
            <w:t xml:space="preserve">, D., </w:t>
          </w:r>
          <w:proofErr w:type="spellStart"/>
          <w:r>
            <w:rPr>
              <w:rFonts w:eastAsia="Times New Roman"/>
            </w:rPr>
            <w:t>Godinho</w:t>
          </w:r>
          <w:proofErr w:type="spellEnd"/>
          <w:r>
            <w:rPr>
              <w:rFonts w:eastAsia="Times New Roman"/>
            </w:rPr>
            <w:t xml:space="preserve">, B., Treves, I., </w:t>
          </w:r>
          <w:proofErr w:type="spellStart"/>
          <w:r>
            <w:rPr>
              <w:rFonts w:eastAsia="Times New Roman"/>
            </w:rPr>
            <w:t>Quendera</w:t>
          </w:r>
          <w:proofErr w:type="spellEnd"/>
          <w:r>
            <w:rPr>
              <w:rFonts w:eastAsia="Times New Roman"/>
            </w:rPr>
            <w:t xml:space="preserve">, T., Oude </w:t>
          </w:r>
          <w:proofErr w:type="spellStart"/>
          <w:r>
            <w:rPr>
              <w:rFonts w:eastAsia="Times New Roman"/>
            </w:rPr>
            <w:t>Lohuis</w:t>
          </w:r>
          <w:proofErr w:type="spellEnd"/>
          <w:r>
            <w:rPr>
              <w:rFonts w:eastAsia="Times New Roman"/>
            </w:rPr>
            <w:t xml:space="preserve">, M. N., &amp; </w:t>
          </w:r>
          <w:proofErr w:type="spellStart"/>
          <w:r>
            <w:rPr>
              <w:rFonts w:eastAsia="Times New Roman"/>
            </w:rPr>
            <w:t>Mainen</w:t>
          </w:r>
          <w:proofErr w:type="spellEnd"/>
          <w:r>
            <w:rPr>
              <w:rFonts w:eastAsia="Times New Roman"/>
            </w:rPr>
            <w:t xml:space="preserve">, Z. F. (2020). Inference-Based Decisions in a Hidden State Foraging Task: Differential Contributions of Prefrontal Cortical Areas. </w:t>
          </w:r>
          <w:r>
            <w:rPr>
              <w:rFonts w:eastAsia="Times New Roman"/>
              <w:i/>
              <w:iCs/>
            </w:rPr>
            <w:t>Neuron</w:t>
          </w:r>
          <w:r>
            <w:rPr>
              <w:rFonts w:eastAsia="Times New Roman"/>
            </w:rPr>
            <w:t xml:space="preserve">, </w:t>
          </w:r>
          <w:r>
            <w:rPr>
              <w:rFonts w:eastAsia="Times New Roman"/>
              <w:i/>
              <w:iCs/>
            </w:rPr>
            <w:t>106</w:t>
          </w:r>
          <w:r>
            <w:rPr>
              <w:rFonts w:eastAsia="Times New Roman"/>
            </w:rPr>
            <w:t>(1), 166-176.e6. https://doi.org/10.1016/j.neuron.2020.01.017</w:t>
          </w:r>
        </w:p>
        <w:p w14:paraId="7DDEE54C" w14:textId="77777777" w:rsidR="006D6D02" w:rsidRDefault="006D6D02">
          <w:pPr>
            <w:autoSpaceDE w:val="0"/>
            <w:autoSpaceDN w:val="0"/>
            <w:ind w:hanging="480"/>
            <w:divId w:val="1215584996"/>
            <w:rPr>
              <w:rFonts w:eastAsia="Times New Roman"/>
            </w:rPr>
          </w:pPr>
          <w:r>
            <w:rPr>
              <w:rFonts w:eastAsia="Times New Roman"/>
            </w:rPr>
            <w:t xml:space="preserve">Wester, J. C., &amp; Contreras, D. (2012). Columnar interactions determine horizontal propagation of recurrent network activity in neocortex. </w:t>
          </w:r>
          <w:r>
            <w:rPr>
              <w:rFonts w:eastAsia="Times New Roman"/>
              <w:i/>
              <w:iCs/>
            </w:rPr>
            <w:t>Journal of Neuroscience</w:t>
          </w:r>
          <w:r>
            <w:rPr>
              <w:rFonts w:eastAsia="Times New Roman"/>
            </w:rPr>
            <w:t xml:space="preserve">, </w:t>
          </w:r>
          <w:r>
            <w:rPr>
              <w:rFonts w:eastAsia="Times New Roman"/>
              <w:i/>
              <w:iCs/>
            </w:rPr>
            <w:t>32</w:t>
          </w:r>
          <w:r>
            <w:rPr>
              <w:rFonts w:eastAsia="Times New Roman"/>
            </w:rPr>
            <w:t>(16), 5454–5471. https://doi.org/10.1523/JNEUROSCI.5006-11.2012</w:t>
          </w:r>
        </w:p>
        <w:p w14:paraId="6B0FA059" w14:textId="77777777" w:rsidR="006D6D02" w:rsidRDefault="006D6D02">
          <w:pPr>
            <w:autoSpaceDE w:val="0"/>
            <w:autoSpaceDN w:val="0"/>
            <w:ind w:hanging="480"/>
            <w:divId w:val="1949119227"/>
            <w:rPr>
              <w:rFonts w:eastAsia="Times New Roman"/>
            </w:rPr>
          </w:pPr>
          <w:r>
            <w:rPr>
              <w:rFonts w:eastAsia="Times New Roman"/>
            </w:rPr>
            <w:t xml:space="preserve">Wolfe, J. M., Cain, M. S., &amp; </w:t>
          </w:r>
          <w:proofErr w:type="spellStart"/>
          <w:r>
            <w:rPr>
              <w:rFonts w:eastAsia="Times New Roman"/>
            </w:rPr>
            <w:t>Aizenman</w:t>
          </w:r>
          <w:proofErr w:type="spellEnd"/>
          <w:r>
            <w:rPr>
              <w:rFonts w:eastAsia="Times New Roman"/>
            </w:rPr>
            <w:t xml:space="preserve">, A. M. (2019). Guidance and selection history in hybrid foraging visual search. </w:t>
          </w:r>
          <w:r>
            <w:rPr>
              <w:rFonts w:eastAsia="Times New Roman"/>
              <w:i/>
              <w:iCs/>
            </w:rPr>
            <w:t>Attention, Perception, and Psychophysics</w:t>
          </w:r>
          <w:r>
            <w:rPr>
              <w:rFonts w:eastAsia="Times New Roman"/>
            </w:rPr>
            <w:t xml:space="preserve">, </w:t>
          </w:r>
          <w:r>
            <w:rPr>
              <w:rFonts w:eastAsia="Times New Roman"/>
              <w:i/>
              <w:iCs/>
            </w:rPr>
            <w:t>81</w:t>
          </w:r>
          <w:r>
            <w:rPr>
              <w:rFonts w:eastAsia="Times New Roman"/>
            </w:rPr>
            <w:t>(3), 637–653. https://doi.org/10.3758/s13414-018-01649-5</w:t>
          </w:r>
        </w:p>
        <w:p w14:paraId="51876D64" w14:textId="77777777" w:rsidR="006D6D02" w:rsidRDefault="006D6D02">
          <w:pPr>
            <w:autoSpaceDE w:val="0"/>
            <w:autoSpaceDN w:val="0"/>
            <w:ind w:hanging="480"/>
            <w:divId w:val="1291395840"/>
            <w:rPr>
              <w:rFonts w:eastAsia="Times New Roman"/>
            </w:rPr>
          </w:pPr>
          <w:proofErr w:type="spellStart"/>
          <w:r>
            <w:rPr>
              <w:rFonts w:eastAsia="Times New Roman"/>
            </w:rPr>
            <w:t>Zempeltzi</w:t>
          </w:r>
          <w:proofErr w:type="spellEnd"/>
          <w:r>
            <w:rPr>
              <w:rFonts w:eastAsia="Times New Roman"/>
            </w:rPr>
            <w:t xml:space="preserve">, M. M., </w:t>
          </w:r>
          <w:proofErr w:type="spellStart"/>
          <w:r>
            <w:rPr>
              <w:rFonts w:eastAsia="Times New Roman"/>
            </w:rPr>
            <w:t>Kisse</w:t>
          </w:r>
          <w:proofErr w:type="spellEnd"/>
          <w:r>
            <w:rPr>
              <w:rFonts w:eastAsia="Times New Roman"/>
            </w:rPr>
            <w:t xml:space="preserve">, M., </w:t>
          </w:r>
          <w:proofErr w:type="spellStart"/>
          <w:r>
            <w:rPr>
              <w:rFonts w:eastAsia="Times New Roman"/>
            </w:rPr>
            <w:t>Brunk</w:t>
          </w:r>
          <w:proofErr w:type="spellEnd"/>
          <w:r>
            <w:rPr>
              <w:rFonts w:eastAsia="Times New Roman"/>
            </w:rPr>
            <w:t xml:space="preserve">, M. G. K., </w:t>
          </w:r>
          <w:proofErr w:type="spellStart"/>
          <w:r>
            <w:rPr>
              <w:rFonts w:eastAsia="Times New Roman"/>
            </w:rPr>
            <w:t>Glemser</w:t>
          </w:r>
          <w:proofErr w:type="spellEnd"/>
          <w:r>
            <w:rPr>
              <w:rFonts w:eastAsia="Times New Roman"/>
            </w:rPr>
            <w:t xml:space="preserve">, C., </w:t>
          </w:r>
          <w:proofErr w:type="spellStart"/>
          <w:r>
            <w:rPr>
              <w:rFonts w:eastAsia="Times New Roman"/>
            </w:rPr>
            <w:t>Aksit</w:t>
          </w:r>
          <w:proofErr w:type="spellEnd"/>
          <w:r>
            <w:rPr>
              <w:rFonts w:eastAsia="Times New Roman"/>
            </w:rPr>
            <w:t xml:space="preserve">, S., Deane, K. E., Maurya, S., Schneider, L., Ohl, F. W., </w:t>
          </w:r>
          <w:proofErr w:type="spellStart"/>
          <w:r>
            <w:rPr>
              <w:rFonts w:eastAsia="Times New Roman"/>
            </w:rPr>
            <w:t>Deliano</w:t>
          </w:r>
          <w:proofErr w:type="spellEnd"/>
          <w:r>
            <w:rPr>
              <w:rFonts w:eastAsia="Times New Roman"/>
            </w:rPr>
            <w:t xml:space="preserve">, M., &amp; Happel, M. F. K. (2020). Task rule and choice are reflected by layer-specific processing in rodent auditory cortical microcircuits. </w:t>
          </w:r>
          <w:r>
            <w:rPr>
              <w:rFonts w:eastAsia="Times New Roman"/>
              <w:i/>
              <w:iCs/>
            </w:rPr>
            <w:t>Communications Biology</w:t>
          </w:r>
          <w:r>
            <w:rPr>
              <w:rFonts w:eastAsia="Times New Roman"/>
            </w:rPr>
            <w:t xml:space="preserve">, </w:t>
          </w:r>
          <w:r>
            <w:rPr>
              <w:rFonts w:eastAsia="Times New Roman"/>
              <w:i/>
              <w:iCs/>
            </w:rPr>
            <w:t>3</w:t>
          </w:r>
          <w:r>
            <w:rPr>
              <w:rFonts w:eastAsia="Times New Roman"/>
            </w:rPr>
            <w:t>(1). https://doi.org/10.1038/s42003-020-1073-3</w:t>
          </w:r>
        </w:p>
        <w:p w14:paraId="1A2FF30E" w14:textId="6C18D903" w:rsidR="00AB52F8" w:rsidRPr="00E40072" w:rsidRDefault="00000000" w:rsidP="00AB52F8"/>
      </w:sdtContent>
    </w:sdt>
    <w:p w14:paraId="7D3799FA" w14:textId="591B0A4C" w:rsidR="00AB52F8" w:rsidRPr="00E40072" w:rsidRDefault="00AB52F8">
      <w:pPr>
        <w:spacing w:before="0" w:line="259" w:lineRule="auto"/>
        <w:jc w:val="left"/>
      </w:pPr>
      <w:r w:rsidRPr="00E40072">
        <w:br w:type="page"/>
      </w:r>
    </w:p>
    <w:p w14:paraId="0AF63E92" w14:textId="77777777" w:rsidR="007C4461" w:rsidRDefault="007C4461" w:rsidP="007C4461">
      <w:pPr>
        <w:spacing w:before="0" w:line="259" w:lineRule="auto"/>
        <w:jc w:val="center"/>
        <w:rPr>
          <w:b/>
          <w:sz w:val="48"/>
          <w:szCs w:val="46"/>
        </w:rPr>
      </w:pPr>
      <w:bookmarkStart w:id="167" w:name="_Toc157095646"/>
      <w:bookmarkStart w:id="168" w:name="_Toc157095958"/>
    </w:p>
    <w:p w14:paraId="23CB1473" w14:textId="77777777" w:rsidR="007C4461" w:rsidRDefault="007C4461" w:rsidP="007C4461">
      <w:pPr>
        <w:spacing w:before="0" w:line="259" w:lineRule="auto"/>
        <w:jc w:val="center"/>
        <w:rPr>
          <w:b/>
          <w:sz w:val="48"/>
          <w:szCs w:val="46"/>
        </w:rPr>
      </w:pPr>
    </w:p>
    <w:p w14:paraId="40DC361A" w14:textId="77777777" w:rsidR="007C4461" w:rsidRDefault="007C4461" w:rsidP="007C4461">
      <w:pPr>
        <w:spacing w:before="0" w:line="259" w:lineRule="auto"/>
        <w:jc w:val="center"/>
        <w:rPr>
          <w:b/>
          <w:sz w:val="48"/>
          <w:szCs w:val="46"/>
        </w:rPr>
      </w:pPr>
    </w:p>
    <w:p w14:paraId="5B14515F" w14:textId="77777777" w:rsidR="007C4461" w:rsidRDefault="007C4461" w:rsidP="007C4461">
      <w:pPr>
        <w:spacing w:before="0" w:line="259" w:lineRule="auto"/>
        <w:jc w:val="center"/>
        <w:rPr>
          <w:b/>
          <w:sz w:val="48"/>
          <w:szCs w:val="46"/>
        </w:rPr>
      </w:pPr>
    </w:p>
    <w:p w14:paraId="35827FC1" w14:textId="77777777" w:rsidR="007C4461" w:rsidRDefault="007C4461" w:rsidP="007C4461">
      <w:pPr>
        <w:spacing w:before="0" w:line="259" w:lineRule="auto"/>
        <w:jc w:val="center"/>
        <w:rPr>
          <w:b/>
          <w:sz w:val="48"/>
          <w:szCs w:val="46"/>
        </w:rPr>
      </w:pPr>
    </w:p>
    <w:p w14:paraId="6A6BEB93" w14:textId="77777777" w:rsidR="007C4461" w:rsidRDefault="007C4461" w:rsidP="007C4461">
      <w:pPr>
        <w:spacing w:before="0" w:line="259" w:lineRule="auto"/>
        <w:jc w:val="center"/>
        <w:rPr>
          <w:b/>
          <w:sz w:val="48"/>
          <w:szCs w:val="46"/>
        </w:rPr>
      </w:pPr>
    </w:p>
    <w:p w14:paraId="493945C9" w14:textId="77777777" w:rsidR="007C4461" w:rsidRDefault="007C4461" w:rsidP="007C4461">
      <w:pPr>
        <w:spacing w:before="0" w:line="259" w:lineRule="auto"/>
        <w:jc w:val="center"/>
        <w:rPr>
          <w:b/>
          <w:sz w:val="48"/>
          <w:szCs w:val="46"/>
        </w:rPr>
      </w:pPr>
    </w:p>
    <w:p w14:paraId="353712A0" w14:textId="77777777" w:rsidR="007C4461" w:rsidRDefault="007C4461" w:rsidP="007C4461">
      <w:pPr>
        <w:spacing w:before="0" w:line="259" w:lineRule="auto"/>
        <w:jc w:val="center"/>
        <w:rPr>
          <w:b/>
          <w:sz w:val="48"/>
          <w:szCs w:val="46"/>
        </w:rPr>
      </w:pPr>
    </w:p>
    <w:p w14:paraId="1CD25F77" w14:textId="77A9D7C9" w:rsidR="007C4461" w:rsidRPr="00FA1081" w:rsidRDefault="007C4461" w:rsidP="007C4461">
      <w:pPr>
        <w:spacing w:before="0" w:line="259" w:lineRule="auto"/>
        <w:ind w:left="-1417" w:right="-142"/>
        <w:jc w:val="center"/>
        <w:rPr>
          <w:rFonts w:eastAsiaTheme="majorEastAsia" w:cstheme="majorBidi"/>
          <w:b/>
          <w:sz w:val="28"/>
          <w:szCs w:val="32"/>
        </w:rPr>
      </w:pPr>
      <w:r>
        <w:rPr>
          <w:b/>
          <w:bCs/>
          <w:sz w:val="48"/>
          <w:szCs w:val="46"/>
        </w:rPr>
        <w:t>APPENDIX</w:t>
      </w:r>
      <w:r w:rsidRPr="00036432">
        <w:rPr>
          <w:b/>
          <w:sz w:val="48"/>
          <w:szCs w:val="46"/>
        </w:rPr>
        <w:t xml:space="preserve"> </w:t>
      </w:r>
      <w:r w:rsidRPr="00FA1081">
        <w:rPr>
          <w:b/>
        </w:rPr>
        <w:br w:type="page"/>
      </w:r>
    </w:p>
    <w:p w14:paraId="0F868DF5" w14:textId="04B2F3A0" w:rsidR="00F81097" w:rsidRPr="00313DE8" w:rsidRDefault="00F81097" w:rsidP="00F81097">
      <w:pPr>
        <w:pStyle w:val="Heading1"/>
        <w:numPr>
          <w:ilvl w:val="0"/>
          <w:numId w:val="0"/>
        </w:numPr>
        <w:ind w:left="432" w:hanging="432"/>
        <w:jc w:val="center"/>
        <w:rPr>
          <w:bCs/>
          <w:sz w:val="32"/>
          <w:szCs w:val="36"/>
        </w:rPr>
      </w:pPr>
      <w:r>
        <w:rPr>
          <w:bCs/>
          <w:sz w:val="32"/>
          <w:szCs w:val="36"/>
        </w:rPr>
        <w:lastRenderedPageBreak/>
        <w:t>Appendix</w:t>
      </w:r>
      <w:bookmarkEnd w:id="167"/>
      <w:bookmarkEnd w:id="168"/>
    </w:p>
    <w:p w14:paraId="50E3E358" w14:textId="12C13370" w:rsidR="005302FB" w:rsidRPr="00E40072" w:rsidRDefault="005302FB" w:rsidP="005302FB">
      <w:r w:rsidRPr="00E40072">
        <w:t xml:space="preserve">Appendix – individual CSDs </w:t>
      </w:r>
    </w:p>
    <w:sectPr w:rsidR="005302FB" w:rsidRPr="00E40072">
      <w:pgSz w:w="11906" w:h="16838" w:code="9"/>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x Happel MSB Berlin" w:date="2024-01-30T16:11:00Z" w:initials="MHMB">
    <w:p w14:paraId="59BDA936" w14:textId="77777777" w:rsidR="000C7FCC" w:rsidRDefault="000C7FCC">
      <w:pPr>
        <w:pStyle w:val="CommentText"/>
      </w:pPr>
      <w:r>
        <w:rPr>
          <w:rStyle w:val="CommentReference"/>
        </w:rPr>
        <w:annotationRef/>
      </w:r>
      <w:r>
        <w:t>Do you have a final title already?</w:t>
      </w:r>
    </w:p>
    <w:p w14:paraId="21079E74" w14:textId="77777777" w:rsidR="000C7FCC" w:rsidRDefault="000C7FCC">
      <w:pPr>
        <w:pStyle w:val="CommentText"/>
      </w:pPr>
    </w:p>
    <w:p w14:paraId="7B9418E9" w14:textId="77777777" w:rsidR="000C7FCC" w:rsidRPr="000C7FCC" w:rsidRDefault="000C7FCC">
      <w:pPr>
        <w:pStyle w:val="CommentText"/>
        <w:rPr>
          <w:u w:val="single"/>
        </w:rPr>
      </w:pPr>
      <w:r w:rsidRPr="000C7FCC">
        <w:rPr>
          <w:u w:val="single"/>
        </w:rPr>
        <w:t>Some thoughts/ideas I had:</w:t>
      </w:r>
    </w:p>
    <w:p w14:paraId="5BFFDFC9" w14:textId="12F012A4" w:rsidR="000C7FCC" w:rsidRDefault="000C7FCC">
      <w:pPr>
        <w:pStyle w:val="CommentText"/>
      </w:pPr>
    </w:p>
    <w:p w14:paraId="1F07E19E" w14:textId="77777777" w:rsidR="000C7FCC" w:rsidRDefault="000C7FCC">
      <w:pPr>
        <w:pStyle w:val="CommentText"/>
      </w:pPr>
    </w:p>
    <w:p w14:paraId="00C4FBD0" w14:textId="77777777" w:rsidR="000C7FCC" w:rsidRDefault="000C7FCC">
      <w:pPr>
        <w:pStyle w:val="CommentText"/>
        <w:rPr>
          <w:rFonts w:ascii="Segoe UI" w:hAnsi="Segoe UI" w:cs="Segoe UI"/>
          <w:color w:val="13343B"/>
          <w:shd w:val="clear" w:color="auto" w:fill="FCFCF9"/>
        </w:rPr>
      </w:pPr>
      <w:r>
        <w:rPr>
          <w:rFonts w:ascii="Segoe UI" w:hAnsi="Segoe UI" w:cs="Segoe UI"/>
          <w:color w:val="13343B"/>
          <w:shd w:val="clear" w:color="auto" w:fill="FCFCF9"/>
        </w:rPr>
        <w:t>Probabilistic Foraging and Decision-Making: Insights from the Anterior Frontal Cortex of Mongolian Gerbils</w:t>
      </w:r>
    </w:p>
    <w:p w14:paraId="4C7A6B80" w14:textId="3E57C2D4" w:rsidR="000C7FCC" w:rsidRDefault="000C7FCC">
      <w:pPr>
        <w:pStyle w:val="CommentText"/>
        <w:rPr>
          <w:rFonts w:ascii="Segoe UI" w:hAnsi="Segoe UI" w:cs="Segoe UI"/>
          <w:color w:val="13343B"/>
          <w:shd w:val="clear" w:color="auto" w:fill="FCFCF9"/>
        </w:rPr>
      </w:pPr>
    </w:p>
    <w:p w14:paraId="47DA0B4B" w14:textId="77777777" w:rsidR="000C7FCC" w:rsidRDefault="000C7FCC">
      <w:pPr>
        <w:pStyle w:val="CommentText"/>
        <w:rPr>
          <w:rFonts w:ascii="Segoe UI" w:hAnsi="Segoe UI" w:cs="Segoe UI"/>
          <w:color w:val="13343B"/>
          <w:shd w:val="clear" w:color="auto" w:fill="FCFCF9"/>
        </w:rPr>
      </w:pPr>
    </w:p>
    <w:p w14:paraId="7AEA8949" w14:textId="77777777" w:rsidR="000C7FCC" w:rsidRDefault="000C7FCC">
      <w:pPr>
        <w:pStyle w:val="CommentText"/>
      </w:pPr>
      <w:r w:rsidRPr="000C7FCC">
        <w:t xml:space="preserve">Attentional Resource </w:t>
      </w:r>
      <w:r>
        <w:t xml:space="preserve">Allocation </w:t>
      </w:r>
      <w:r w:rsidRPr="000C7FCC">
        <w:t xml:space="preserve">in the Rodent Anterior Frontal Cortex: Insights from </w:t>
      </w:r>
      <w:r>
        <w:t xml:space="preserve">a </w:t>
      </w:r>
      <w:r w:rsidRPr="000C7FCC">
        <w:t>Probabilistic Foraging Task</w:t>
      </w:r>
    </w:p>
    <w:p w14:paraId="609FEDB5" w14:textId="77777777" w:rsidR="000C7FCC" w:rsidRDefault="000C7FCC">
      <w:pPr>
        <w:pStyle w:val="CommentText"/>
      </w:pPr>
    </w:p>
    <w:p w14:paraId="2E76115C" w14:textId="77777777" w:rsidR="000C7FCC" w:rsidRDefault="000C7FCC">
      <w:pPr>
        <w:pStyle w:val="CommentText"/>
      </w:pPr>
    </w:p>
    <w:p w14:paraId="5DBC426E" w14:textId="714F2670" w:rsidR="000C7FCC" w:rsidRDefault="000C7FCC">
      <w:pPr>
        <w:pStyle w:val="CommentText"/>
      </w:pPr>
      <w:r>
        <w:rPr>
          <w:rFonts w:ascii="Segoe UI" w:hAnsi="Segoe UI" w:cs="Segoe UI"/>
          <w:color w:val="13343B"/>
          <w:shd w:val="clear" w:color="auto" w:fill="FCFCF9"/>
        </w:rPr>
        <w:t>Exploration-Exploitation Dilemma during uncertain decisions: Neural Underpinnings in Frontal Cortex Activity of Mongolian Gerbils</w:t>
      </w:r>
    </w:p>
  </w:comment>
  <w:comment w:id="5" w:author="Max Happel MSB Berlin" w:date="2024-01-30T16:40:00Z" w:initials="MHMB">
    <w:p w14:paraId="04A8D25A" w14:textId="77777777" w:rsidR="006F7ABA" w:rsidRDefault="006F7ABA">
      <w:pPr>
        <w:pStyle w:val="CommentText"/>
        <w:rPr>
          <w:rFonts w:ascii="Segoe UI" w:hAnsi="Segoe UI" w:cs="Segoe UI"/>
          <w:color w:val="13343B"/>
          <w:shd w:val="clear" w:color="auto" w:fill="FCFCF9"/>
        </w:rPr>
      </w:pPr>
      <w:r>
        <w:rPr>
          <w:rStyle w:val="CommentReference"/>
        </w:rPr>
        <w:annotationRef/>
      </w:r>
      <w:r>
        <w:rPr>
          <w:rFonts w:ascii="Segoe UI" w:hAnsi="Segoe UI" w:cs="Segoe UI"/>
          <w:color w:val="13343B"/>
          <w:shd w:val="clear" w:color="auto" w:fill="FCFCF9"/>
        </w:rPr>
        <w:t>The abstract of the thesis is well-written and comprehensive, providing a clear overview of the research conducted, the methods used, and the key findings. It effectively communicates the purpose of the study, which is to investigate the neural mechanisms underlying decision-making in uncertain environments, using Mongolian gerbils as a model. The abstract also highlights the specific role of the anterior frontal cortex in managing attentional resources during an exploration-exploitation dilemma.</w:t>
      </w:r>
      <w:r>
        <w:rPr>
          <w:rFonts w:ascii="Segoe UI" w:hAnsi="Segoe UI" w:cs="Segoe UI"/>
          <w:color w:val="13343B"/>
          <w:shd w:val="clear" w:color="auto" w:fill="FCFCF9"/>
        </w:rPr>
        <w:br/>
      </w:r>
      <w:r>
        <w:rPr>
          <w:rFonts w:ascii="Segoe UI" w:hAnsi="Segoe UI" w:cs="Segoe UI"/>
          <w:color w:val="13343B"/>
          <w:shd w:val="clear" w:color="auto" w:fill="FCFCF9"/>
        </w:rPr>
        <w:br/>
        <w:t>(</w:t>
      </w:r>
      <w:r w:rsidRPr="006F7ABA">
        <w:rPr>
          <w:rFonts w:ascii="Segoe UI" w:hAnsi="Segoe UI" w:cs="Segoe UI"/>
          <w:color w:val="13343B"/>
          <w:shd w:val="clear" w:color="auto" w:fill="FCFCF9"/>
        </w:rPr>
        <w:sym w:font="Wingdings" w:char="F0E0"/>
      </w:r>
      <w:r>
        <w:rPr>
          <w:rFonts w:ascii="Segoe UI" w:hAnsi="Segoe UI" w:cs="Segoe UI"/>
          <w:color w:val="13343B"/>
          <w:shd w:val="clear" w:color="auto" w:fill="FCFCF9"/>
        </w:rPr>
        <w:t xml:space="preserve"> probabilistic foraging, FrA, Reward anticipation, exploration/exploitation-trade-off, etc…)</w:t>
      </w:r>
    </w:p>
    <w:p w14:paraId="4F9B83AC" w14:textId="77777777" w:rsidR="006F7ABA" w:rsidRDefault="006F7ABA">
      <w:pPr>
        <w:pStyle w:val="CommentText"/>
        <w:rPr>
          <w:rFonts w:ascii="Segoe UI" w:hAnsi="Segoe UI" w:cs="Segoe UI"/>
          <w:color w:val="13343B"/>
          <w:shd w:val="clear" w:color="auto" w:fill="FCFCF9"/>
        </w:rPr>
      </w:pPr>
    </w:p>
    <w:p w14:paraId="75B90BE2" w14:textId="77777777" w:rsidR="006F7ABA" w:rsidRPr="006F7ABA" w:rsidRDefault="006F7ABA">
      <w:pPr>
        <w:pStyle w:val="CommentText"/>
        <w:rPr>
          <w:rFonts w:ascii="Segoe UI" w:hAnsi="Segoe UI" w:cs="Segoe UI"/>
          <w:color w:val="13343B"/>
          <w:u w:val="single"/>
          <w:shd w:val="clear" w:color="auto" w:fill="FCFCF9"/>
        </w:rPr>
      </w:pPr>
      <w:r w:rsidRPr="006F7ABA">
        <w:rPr>
          <w:rFonts w:ascii="Segoe UI" w:hAnsi="Segoe UI" w:cs="Segoe UI"/>
          <w:color w:val="13343B"/>
          <w:u w:val="single"/>
          <w:shd w:val="clear" w:color="auto" w:fill="FCFCF9"/>
        </w:rPr>
        <w:t>IF something could be improved:</w:t>
      </w:r>
    </w:p>
    <w:p w14:paraId="70F6FCC9" w14:textId="77777777" w:rsidR="006F7ABA" w:rsidRDefault="006F7ABA">
      <w:pPr>
        <w:pStyle w:val="CommentText"/>
        <w:rPr>
          <w:rFonts w:ascii="Segoe UI" w:hAnsi="Segoe UI" w:cs="Segoe UI"/>
          <w:color w:val="13343B"/>
          <w:shd w:val="clear" w:color="auto" w:fill="FCFCF9"/>
        </w:rPr>
      </w:pPr>
      <w:r>
        <w:rPr>
          <w:rFonts w:ascii="Segoe UI" w:hAnsi="Segoe UI" w:cs="Segoe UI"/>
          <w:color w:val="13343B"/>
          <w:shd w:val="clear" w:color="auto" w:fill="FCFCF9"/>
        </w:rPr>
        <w:t>The abstract could provide a very brief context or background to the study. While it does mention the exploration-exploitation dilemma, it could benefit from a brief explanation of why this dilemma is important or relevant to the field of neuroscience or decision-making research. This would help to situate the study within a broader context and highlight its significance.</w:t>
      </w:r>
    </w:p>
    <w:p w14:paraId="6AF6020C" w14:textId="77777777" w:rsidR="006F7ABA" w:rsidRDefault="006F7ABA">
      <w:pPr>
        <w:pStyle w:val="CommentText"/>
        <w:rPr>
          <w:rFonts w:ascii="Segoe UI" w:hAnsi="Segoe UI" w:cs="Segoe UI"/>
          <w:color w:val="13343B"/>
          <w:shd w:val="clear" w:color="auto" w:fill="FCFCF9"/>
        </w:rPr>
      </w:pPr>
    </w:p>
    <w:p w14:paraId="4939C785" w14:textId="77777777" w:rsidR="006F7ABA" w:rsidRDefault="006F7ABA">
      <w:pPr>
        <w:pStyle w:val="CommentText"/>
        <w:rPr>
          <w:rFonts w:ascii="Segoe UI" w:hAnsi="Segoe UI" w:cs="Segoe UI"/>
          <w:color w:val="13343B"/>
          <w:shd w:val="clear" w:color="auto" w:fill="FCFCF9"/>
        </w:rPr>
      </w:pPr>
      <w:r>
        <w:rPr>
          <w:rFonts w:ascii="Segoe UI" w:hAnsi="Segoe UI" w:cs="Segoe UI"/>
          <w:color w:val="13343B"/>
          <w:shd w:val="clear" w:color="auto" w:fill="FCFCF9"/>
        </w:rPr>
        <w:t>So, that could for instance read like this:</w:t>
      </w:r>
    </w:p>
    <w:p w14:paraId="70BD70AD" w14:textId="77777777" w:rsidR="006F7ABA" w:rsidRDefault="006F7ABA">
      <w:pPr>
        <w:pStyle w:val="CommentText"/>
        <w:rPr>
          <w:rFonts w:ascii="Segoe UI" w:hAnsi="Segoe UI" w:cs="Segoe UI"/>
          <w:color w:val="13343B"/>
          <w:shd w:val="clear" w:color="auto" w:fill="FCFCF9"/>
        </w:rPr>
      </w:pPr>
    </w:p>
    <w:p w14:paraId="469A8CE8" w14:textId="77777777" w:rsidR="006F7ABA" w:rsidRPr="005B7FCC" w:rsidRDefault="006F7ABA">
      <w:pPr>
        <w:pStyle w:val="CommentText"/>
        <w:rPr>
          <w:rFonts w:ascii="Segoe UI" w:hAnsi="Segoe UI" w:cs="Segoe UI"/>
          <w:i/>
          <w:color w:val="0070C0"/>
          <w:shd w:val="clear" w:color="auto" w:fill="FCFCF9"/>
        </w:rPr>
      </w:pPr>
      <w:r w:rsidRPr="005B7FCC">
        <w:rPr>
          <w:rFonts w:ascii="Segoe UI" w:hAnsi="Segoe UI" w:cs="Segoe UI"/>
          <w:i/>
          <w:color w:val="0070C0"/>
          <w:shd w:val="clear" w:color="auto" w:fill="FCFCF9"/>
        </w:rPr>
        <w:t>This research has significant implications for the broader field of neuroscience, as it provides insights into the neural mechanisms underlying decision-making in uncertain environments, a fundamental aspect of cognitive function. Understanding these mechanisms in the context of the exploration-exploitation dilemma not only advances our knowledge of decision-making processes in rodents, but also offers valuable models for exploring similar neural mechanisms in more complex organisms, including humans. This could potentially lead to the development of novel strategies for addressing decision-making disorders and improving cognitive flexibility in various neurological and psychiatric conditions.</w:t>
      </w:r>
    </w:p>
    <w:p w14:paraId="0BBEEF55" w14:textId="77777777" w:rsidR="006F7ABA" w:rsidRPr="005B7FCC" w:rsidRDefault="006F7ABA">
      <w:pPr>
        <w:pStyle w:val="CommentText"/>
        <w:rPr>
          <w:rFonts w:ascii="Segoe UI" w:hAnsi="Segoe UI" w:cs="Segoe UI"/>
          <w:color w:val="0070C0"/>
          <w:shd w:val="clear" w:color="auto" w:fill="FCFCF9"/>
        </w:rPr>
      </w:pPr>
    </w:p>
    <w:p w14:paraId="38B6DE5B" w14:textId="77777777" w:rsidR="006F7ABA" w:rsidRDefault="006F7ABA">
      <w:pPr>
        <w:pStyle w:val="CommentText"/>
        <w:rPr>
          <w:rFonts w:ascii="Segoe UI" w:hAnsi="Segoe UI" w:cs="Segoe UI"/>
          <w:color w:val="13343B"/>
          <w:shd w:val="clear" w:color="auto" w:fill="FCFCF9"/>
        </w:rPr>
      </w:pPr>
    </w:p>
    <w:p w14:paraId="261CBCFE" w14:textId="7F986834" w:rsidR="006F7ABA" w:rsidRDefault="006F7ABA">
      <w:pPr>
        <w:pStyle w:val="CommentText"/>
      </w:pPr>
      <w:r>
        <w:rPr>
          <w:rFonts w:ascii="Segoe UI" w:hAnsi="Segoe UI" w:cs="Segoe UI"/>
          <w:color w:val="13343B"/>
          <w:shd w:val="clear" w:color="auto" w:fill="FCFCF9"/>
        </w:rPr>
        <w:t xml:space="preserve">Maybe this is a bit too long for the abstract and could go to the Conclusion in its current form. But maybe use this to formulate a sentence or two here. </w:t>
      </w:r>
    </w:p>
  </w:comment>
  <w:comment w:id="9" w:author="Max Happel MSB Berlin" w:date="2024-01-30T16:48:00Z" w:initials="MHMB">
    <w:p w14:paraId="31A9A980" w14:textId="77777777" w:rsidR="003033C2" w:rsidRDefault="003033C2">
      <w:pPr>
        <w:pStyle w:val="CommentText"/>
      </w:pPr>
      <w:r>
        <w:rPr>
          <w:rStyle w:val="CommentReference"/>
        </w:rPr>
        <w:annotationRef/>
      </w:r>
      <w:r w:rsidRPr="003033C2">
        <w:t>Overall, the introduction appears to be well-crafted, setting a solid foundation for the rest of the thesis by outlining the key concepts, the rationale behind the chosen methods, and the significance of the research within the field</w:t>
      </w:r>
      <w:r>
        <w:t>.</w:t>
      </w:r>
    </w:p>
    <w:p w14:paraId="691B951B" w14:textId="77777777" w:rsidR="003033C2" w:rsidRDefault="003033C2">
      <w:pPr>
        <w:pStyle w:val="CommentText"/>
      </w:pPr>
    </w:p>
    <w:p w14:paraId="0B217439" w14:textId="437E8E08" w:rsidR="003033C2" w:rsidRDefault="003033C2">
      <w:pPr>
        <w:pStyle w:val="CommentText"/>
      </w:pPr>
      <w:r w:rsidRPr="003033C2">
        <w:t>It is written in scientific language and covers the necessary background information, including the relevance of foraging behavior and attentional resource allocation in the brain, insights from human and primate studies on the prefrontal cortex, the role of the prefrontal cortex in exploratory behavior in rodents, and the use of Mongolian gerbils as a model organism</w:t>
      </w:r>
    </w:p>
    <w:p w14:paraId="22F2174E" w14:textId="77777777" w:rsidR="003033C2" w:rsidRDefault="003033C2">
      <w:pPr>
        <w:pStyle w:val="CommentText"/>
      </w:pPr>
    </w:p>
    <w:p w14:paraId="09B7AA3B" w14:textId="77777777" w:rsidR="003033C2" w:rsidRDefault="003033C2">
      <w:pPr>
        <w:pStyle w:val="CommentText"/>
      </w:pPr>
      <w:r w:rsidRPr="003033C2">
        <w:t xml:space="preserve">Additionally, while the introduction does a good job of explaining the significance of the exploration-exploitation dilemma, it could </w:t>
      </w:r>
      <w:r>
        <w:t xml:space="preserve">be appealing to also speculate about </w:t>
      </w:r>
      <w:r w:rsidRPr="003033C2">
        <w:t xml:space="preserve">how this research </w:t>
      </w:r>
      <w:r>
        <w:t xml:space="preserve">may </w:t>
      </w:r>
      <w:r w:rsidRPr="003033C2">
        <w:t xml:space="preserve">impact </w:t>
      </w:r>
      <w:r>
        <w:t xml:space="preserve">on </w:t>
      </w:r>
      <w:r w:rsidRPr="003033C2">
        <w:t>our understanding of decision-making in humans or its potential applications in clinical settings. This would further emphasize the relevance and importance of the study within the broader field of neuroscience</w:t>
      </w:r>
      <w:r>
        <w:t>.</w:t>
      </w:r>
    </w:p>
    <w:p w14:paraId="36A23C62" w14:textId="77777777" w:rsidR="003033C2" w:rsidRDefault="003033C2">
      <w:pPr>
        <w:pStyle w:val="CommentText"/>
      </w:pPr>
    </w:p>
    <w:p w14:paraId="72A97B5C" w14:textId="18E81613" w:rsidR="003033C2" w:rsidRDefault="003033C2">
      <w:pPr>
        <w:pStyle w:val="CommentText"/>
      </w:pPr>
      <w:r>
        <w:t xml:space="preserve">I will include a suggestion what I mean after the objectives. </w:t>
      </w:r>
      <w:r>
        <w:br/>
      </w:r>
      <w:r>
        <w:br/>
        <w:t>Feel free to skip, use, rearrange, relocate, /change or whatever :)</w:t>
      </w:r>
    </w:p>
  </w:comment>
  <w:comment w:id="16" w:author="Max Happel MSB Berlin" w:date="2024-01-30T17:00:00Z" w:initials="MHMB">
    <w:p w14:paraId="1A9C7891" w14:textId="77777777" w:rsidR="00A56A6C" w:rsidRDefault="00A56A6C">
      <w:pPr>
        <w:pStyle w:val="CommentText"/>
      </w:pPr>
      <w:r>
        <w:rPr>
          <w:rStyle w:val="CommentReference"/>
        </w:rPr>
        <w:annotationRef/>
      </w:r>
      <w:r>
        <w:t xml:space="preserve">This sentence, I have to admit, was hard for me to understand… </w:t>
      </w:r>
    </w:p>
    <w:p w14:paraId="10015679" w14:textId="77777777" w:rsidR="00A56A6C" w:rsidRDefault="00A56A6C">
      <w:pPr>
        <w:pStyle w:val="CommentText"/>
      </w:pPr>
    </w:p>
    <w:p w14:paraId="34B42CD7" w14:textId="77777777" w:rsidR="00A56A6C" w:rsidRDefault="00A56A6C">
      <w:pPr>
        <w:pStyle w:val="CommentText"/>
      </w:pPr>
      <w:r>
        <w:t>What exactly do you want to say? Should that say something like:</w:t>
      </w:r>
    </w:p>
    <w:p w14:paraId="77C84D63" w14:textId="5F9A649A" w:rsidR="00A56A6C" w:rsidRDefault="00A56A6C">
      <w:pPr>
        <w:pStyle w:val="CommentText"/>
      </w:pPr>
      <w:r>
        <w:br/>
        <w:t xml:space="preserve">“Although </w:t>
      </w:r>
      <w:r w:rsidRPr="00A56A6C">
        <w:t xml:space="preserve">the mPFC </w:t>
      </w:r>
      <w:r>
        <w:t>h</w:t>
      </w:r>
      <w:r w:rsidRPr="00A56A6C">
        <w:t xml:space="preserve">as </w:t>
      </w:r>
      <w:r>
        <w:t xml:space="preserve">been the main </w:t>
      </w:r>
      <w:r w:rsidRPr="00A56A6C">
        <w:t xml:space="preserve">area of </w:t>
      </w:r>
      <w:r>
        <w:t xml:space="preserve">investigation in the literature on rodent work, </w:t>
      </w:r>
      <w:r w:rsidRPr="00A56A6C">
        <w:t xml:space="preserve">also controversies </w:t>
      </w:r>
      <w:r>
        <w:t xml:space="preserve">arose </w:t>
      </w:r>
      <w:r w:rsidRPr="00A56A6C">
        <w:t>from the inconsistencies in nomenclature and anatomical definitions when comparing rodent and primate prefrontal cortex research</w:t>
      </w:r>
      <w:r>
        <w:t xml:space="preserve">.” </w:t>
      </w:r>
    </w:p>
  </w:comment>
  <w:comment w:id="21" w:author="Max Happel MSB Berlin" w:date="2024-01-30T17:30:00Z" w:initials="MHMB">
    <w:p w14:paraId="26F34D1B" w14:textId="0F725538" w:rsidR="00D578DD" w:rsidRDefault="00D578DD">
      <w:pPr>
        <w:pStyle w:val="CommentText"/>
      </w:pPr>
      <w:r>
        <w:rPr>
          <w:rStyle w:val="CommentReference"/>
        </w:rPr>
        <w:annotationRef/>
      </w:r>
      <w:r>
        <w:t>Introduce or write out if not used again</w:t>
      </w:r>
    </w:p>
  </w:comment>
  <w:comment w:id="26" w:author="Max Happel MSB Berlin" w:date="2024-01-30T17:05:00Z" w:initials="MHMB">
    <w:p w14:paraId="1C8FC2C0" w14:textId="77777777" w:rsidR="00A22E12" w:rsidRDefault="00A22E12">
      <w:pPr>
        <w:pStyle w:val="CommentText"/>
      </w:pPr>
      <w:r>
        <w:rPr>
          <w:rStyle w:val="CommentReference"/>
        </w:rPr>
        <w:annotationRef/>
      </w:r>
      <w:r>
        <w:t xml:space="preserve">Excellent section. </w:t>
      </w:r>
    </w:p>
    <w:p w14:paraId="6FBF9806" w14:textId="77777777" w:rsidR="00A22E12" w:rsidRDefault="00A22E12">
      <w:pPr>
        <w:pStyle w:val="CommentText"/>
      </w:pPr>
    </w:p>
    <w:p w14:paraId="26A00426" w14:textId="77777777" w:rsidR="00A22E12" w:rsidRDefault="00A22E12" w:rsidP="00A22E12">
      <w:pPr>
        <w:pStyle w:val="CommentText"/>
      </w:pPr>
      <w:r>
        <w:t xml:space="preserve">Effectively communicates the dynamic nature of the task, requiring animals to constantly evaluate their options and balance the benefits of a familiar resource against the potential gains from unexplored alternatives. </w:t>
      </w:r>
    </w:p>
    <w:p w14:paraId="22F31BF0" w14:textId="77777777" w:rsidR="00A22E12" w:rsidRDefault="00A22E12" w:rsidP="00A22E12">
      <w:pPr>
        <w:pStyle w:val="CommentText"/>
      </w:pPr>
    </w:p>
    <w:p w14:paraId="2F51D29B" w14:textId="434A3667" w:rsidR="00A22E12" w:rsidRDefault="00A22E12" w:rsidP="00A22E12">
      <w:pPr>
        <w:pStyle w:val="CommentText"/>
      </w:pPr>
      <w:r>
        <w:t>You emphasize the varying initial reward probabilities (and the thereby introduced uncertainty) as a key aspect of the study.</w:t>
      </w:r>
    </w:p>
  </w:comment>
  <w:comment w:id="29" w:author="Max Happel MSB Berlin" w:date="2024-01-30T17:20:00Z" w:initials="MHMB">
    <w:p w14:paraId="348F4708" w14:textId="619B36C4" w:rsidR="00FD061A" w:rsidRDefault="00FD061A">
      <w:pPr>
        <w:pStyle w:val="CommentText"/>
      </w:pPr>
      <w:r>
        <w:rPr>
          <w:rStyle w:val="CommentReference"/>
        </w:rPr>
        <w:annotationRef/>
      </w:r>
      <w:r>
        <w:t>Perfect motivation of CSD analysis. Well written</w:t>
      </w:r>
    </w:p>
  </w:comment>
  <w:comment w:id="33" w:author="Max Happel MSB Berlin" w:date="2024-01-30T17:22:00Z" w:initials="MHMB">
    <w:p w14:paraId="525520A9" w14:textId="6EC50371" w:rsidR="003C75EF" w:rsidRDefault="003C75EF">
      <w:pPr>
        <w:pStyle w:val="CommentText"/>
      </w:pPr>
      <w:r>
        <w:rPr>
          <w:rStyle w:val="CommentReference"/>
        </w:rPr>
        <w:annotationRef/>
      </w:r>
      <w:r>
        <w:t>If introduced, you can use the abbreviation. Go over the doc again at the end. Ina  figure caption, an abbreviation might be introduced again depending on gusto</w:t>
      </w:r>
    </w:p>
  </w:comment>
  <w:comment w:id="35" w:author="Max Happel MSB Berlin" w:date="2024-01-30T17:26:00Z" w:initials="MHMB">
    <w:p w14:paraId="23C7A6AF" w14:textId="4A637296" w:rsidR="00FF202D" w:rsidRDefault="00FF202D">
      <w:pPr>
        <w:pStyle w:val="CommentText"/>
      </w:pPr>
      <w:r>
        <w:rPr>
          <w:rStyle w:val="CommentReference"/>
        </w:rPr>
        <w:annotationRef/>
      </w:r>
      <w:r>
        <w:t>Same…</w:t>
      </w:r>
    </w:p>
  </w:comment>
  <w:comment w:id="36" w:author="Max Happel MSB Berlin" w:date="2024-01-30T17:35:00Z" w:initials="MHMB">
    <w:p w14:paraId="581A21C9" w14:textId="399001CB" w:rsidR="007F390E" w:rsidRDefault="007F390E">
      <w:pPr>
        <w:pStyle w:val="CommentText"/>
      </w:pPr>
      <w:r>
        <w:rPr>
          <w:rStyle w:val="CommentReference"/>
        </w:rPr>
        <w:annotationRef/>
      </w:r>
      <w:r>
        <w:t xml:space="preserve">You mean “Vb/VI”, I guess? </w:t>
      </w:r>
    </w:p>
  </w:comment>
  <w:comment w:id="39" w:author="Max Happel MSB Berlin" w:date="2024-01-30T16:58:00Z" w:initials="MHMB">
    <w:p w14:paraId="6EC1BD71" w14:textId="6875E202" w:rsidR="00C440D5" w:rsidRDefault="00C440D5">
      <w:pPr>
        <w:pStyle w:val="CommentText"/>
      </w:pPr>
      <w:r>
        <w:rPr>
          <w:rStyle w:val="CommentReference"/>
        </w:rPr>
        <w:annotationRef/>
      </w:r>
      <w:r>
        <w:t xml:space="preserve">Just an idea…. </w:t>
      </w:r>
    </w:p>
  </w:comment>
  <w:comment w:id="49" w:author="Max Happel MSB Berlin" w:date="2024-01-30T17:07:00Z" w:initials="MHMB">
    <w:p w14:paraId="4DEF301F" w14:textId="19A56366" w:rsidR="00DE72BF" w:rsidRDefault="00DE72BF">
      <w:pPr>
        <w:pStyle w:val="CommentText"/>
      </w:pPr>
      <w:r>
        <w:rPr>
          <w:rStyle w:val="CommentReference"/>
        </w:rPr>
        <w:annotationRef/>
      </w:r>
      <w:r>
        <w:t>Typically in italic letters</w:t>
      </w:r>
    </w:p>
  </w:comment>
  <w:comment w:id="58" w:author="Max Happel MSB Berlin" w:date="2024-01-30T17:26:00Z" w:initials="MHMB">
    <w:p w14:paraId="670BD30D" w14:textId="77777777" w:rsidR="00A37B56" w:rsidRDefault="00A37B56">
      <w:pPr>
        <w:pStyle w:val="CommentText"/>
      </w:pPr>
      <w:r>
        <w:rPr>
          <w:rStyle w:val="CommentReference"/>
        </w:rPr>
        <w:annotationRef/>
      </w:r>
      <w:r>
        <w:t>Any reason why there is a frame around this figure (and not at the others)?</w:t>
      </w:r>
    </w:p>
    <w:p w14:paraId="3441514F" w14:textId="77777777" w:rsidR="00D5031C" w:rsidRDefault="00D5031C">
      <w:pPr>
        <w:pStyle w:val="CommentText"/>
      </w:pPr>
    </w:p>
    <w:p w14:paraId="70AEC7D7" w14:textId="22328D1D" w:rsidR="00D5031C" w:rsidRDefault="00D5031C">
      <w:pPr>
        <w:pStyle w:val="CommentText"/>
      </w:pPr>
      <w:r>
        <w:t>Font size left bottom is pretty small</w:t>
      </w:r>
    </w:p>
  </w:comment>
  <w:comment w:id="63" w:author="Max Happel MSB Berlin" w:date="2024-01-30T17:15:00Z" w:initials="MHMB">
    <w:p w14:paraId="019577A4" w14:textId="77777777" w:rsidR="00BD5247" w:rsidRDefault="00976529">
      <w:pPr>
        <w:pStyle w:val="CommentText"/>
      </w:pPr>
      <w:r>
        <w:rPr>
          <w:rStyle w:val="CommentReference"/>
        </w:rPr>
        <w:annotationRef/>
      </w:r>
      <w:r>
        <w:t>That is somewhat not really clear</w:t>
      </w:r>
      <w:r w:rsidR="00BD5247">
        <w:t>. And here you have the chance to really enszure that the reader would understand why this is so important and cool to have three starting probabilities.</w:t>
      </w:r>
    </w:p>
    <w:p w14:paraId="6840713A" w14:textId="1B79E4AF" w:rsidR="00976529" w:rsidRDefault="00BD5247">
      <w:pPr>
        <w:pStyle w:val="CommentText"/>
      </w:pPr>
      <w:r>
        <w:t>Could read:</w:t>
      </w:r>
      <w:r>
        <w:br/>
      </w:r>
      <w:r>
        <w:br/>
      </w:r>
      <w:r w:rsidRPr="00BD5247">
        <w:rPr>
          <w:i/>
          <w:iCs/>
          <w:color w:val="0070C0"/>
        </w:rPr>
        <w:t xml:space="preserve">The </w:t>
      </w:r>
      <w:r>
        <w:rPr>
          <w:i/>
          <w:iCs/>
          <w:color w:val="0070C0"/>
        </w:rPr>
        <w:t xml:space="preserve">study design was utilizing the </w:t>
      </w:r>
      <w:r w:rsidRPr="00BD5247">
        <w:rPr>
          <w:i/>
          <w:iCs/>
          <w:color w:val="0070C0"/>
        </w:rPr>
        <w:t>three different starting probability is to incentivize the goal directed behaviour of the animal</w:t>
      </w:r>
      <w:r>
        <w:rPr>
          <w:i/>
          <w:iCs/>
          <w:color w:val="0070C0"/>
        </w:rPr>
        <w:t>.</w:t>
      </w:r>
      <w:r w:rsidRPr="00BD5247">
        <w:rPr>
          <w:i/>
          <w:iCs/>
          <w:color w:val="0070C0"/>
        </w:rPr>
        <w:t xml:space="preserve"> This compels the animals to make decisions in an environment where the chances of reward are dynamic and unpredictable. This paradigm effectively models real-life foraging scenarios, where resources are not uniformly distributed or consistently available. By introducing varying </w:t>
      </w:r>
      <w:r>
        <w:rPr>
          <w:i/>
          <w:iCs/>
          <w:color w:val="0070C0"/>
        </w:rPr>
        <w:t xml:space="preserve">and (peudo)-randomized </w:t>
      </w:r>
      <w:r w:rsidRPr="00BD5247">
        <w:rPr>
          <w:i/>
          <w:iCs/>
          <w:color w:val="0070C0"/>
        </w:rPr>
        <w:t>initial reward probabilities, the study can better simulate the dynamic and uncertain conditions that animals face in natural environments, thereby providing a more realistic and robust framework to explore how animals navigate the balance between exploitation and exploration under uncertainty</w:t>
      </w:r>
      <w:r>
        <w:rPr>
          <w:i/>
          <w:iCs/>
          <w:color w:val="0070C0"/>
        </w:rPr>
        <w:t>.</w:t>
      </w:r>
      <w:r>
        <w:br/>
      </w:r>
    </w:p>
  </w:comment>
  <w:comment w:id="64" w:author="Max Happel MSB Berlin" w:date="2024-01-30T17:14:00Z" w:initials="MHMB">
    <w:p w14:paraId="292B41DC" w14:textId="4BFCA7CA" w:rsidR="00976529" w:rsidRDefault="00976529">
      <w:pPr>
        <w:pStyle w:val="CommentText"/>
      </w:pPr>
      <w:r>
        <w:rPr>
          <w:rStyle w:val="CommentReference"/>
        </w:rPr>
        <w:annotationRef/>
      </w:r>
      <w:r>
        <w:t xml:space="preserve">That is not totally correct. They had on average 5 sessions of that </w:t>
      </w:r>
      <w:r w:rsidR="00D578DD">
        <w:t>foraging</w:t>
      </w:r>
      <w:r>
        <w:t xml:space="preserve"> until they really understood the task. These sessions were omitted from further analysis and referred to as trainings sessions</w:t>
      </w:r>
    </w:p>
  </w:comment>
  <w:comment w:id="81" w:author="Vishal Kannan" w:date="2024-01-25T17:28:00Z" w:initials="VK">
    <w:p w14:paraId="50FF1923" w14:textId="686CD83C" w:rsidR="00B65717" w:rsidRDefault="00B65717" w:rsidP="00B65717">
      <w:pPr>
        <w:jc w:val="left"/>
      </w:pPr>
      <w:r>
        <w:rPr>
          <w:rStyle w:val="CommentReference"/>
        </w:rPr>
        <w:annotationRef/>
      </w:r>
      <w:r>
        <w:rPr>
          <w:sz w:val="20"/>
          <w:szCs w:val="20"/>
        </w:rPr>
        <w:t>I kinda introduced what is a CSD and its advantages in intro section 1.5. Is it okay to reiterate some points here or does it feel redundant?</w:t>
      </w:r>
      <w:r w:rsidR="004B4979">
        <w:rPr>
          <w:sz w:val="20"/>
          <w:szCs w:val="20"/>
        </w:rPr>
        <w:t xml:space="preserve"> </w:t>
      </w:r>
    </w:p>
  </w:comment>
  <w:comment w:id="82" w:author="Max Happel MSB Berlin" w:date="2024-01-30T17:20:00Z" w:initials="MHMB">
    <w:p w14:paraId="32B05794" w14:textId="7D32CC8E" w:rsidR="004B4979" w:rsidRDefault="004B4979">
      <w:pPr>
        <w:pStyle w:val="CommentText"/>
      </w:pPr>
      <w:r>
        <w:rPr>
          <w:rStyle w:val="CommentReference"/>
        </w:rPr>
        <w:annotationRef/>
      </w:r>
      <w:r>
        <w:t>No that is fine</w:t>
      </w:r>
    </w:p>
  </w:comment>
  <w:comment w:id="88" w:author="Max Happel MSB Berlin" w:date="2024-01-30T17:36:00Z" w:initials="MHMB">
    <w:p w14:paraId="58948C91" w14:textId="77777777" w:rsidR="00FF24AC" w:rsidRDefault="00FF24AC">
      <w:pPr>
        <w:pStyle w:val="CommentText"/>
      </w:pPr>
      <w:r>
        <w:rPr>
          <w:rStyle w:val="CommentReference"/>
        </w:rPr>
        <w:annotationRef/>
      </w:r>
      <w:r>
        <w:t>You could also use this figire to show, how sink/source patterns are interpreted with respect to position of synapses and cell bodies. Like this little cartoon here:</w:t>
      </w:r>
    </w:p>
    <w:p w14:paraId="451384B6" w14:textId="77777777" w:rsidR="00FF24AC" w:rsidRDefault="00FF24AC">
      <w:pPr>
        <w:pStyle w:val="CommentText"/>
      </w:pPr>
    </w:p>
    <w:p w14:paraId="0F4738E8" w14:textId="674CFF32" w:rsidR="00FF24AC" w:rsidRDefault="00FF24AC">
      <w:pPr>
        <w:pStyle w:val="CommentText"/>
      </w:pPr>
      <w:r>
        <w:rPr>
          <w:noProof/>
        </w:rPr>
        <w:drawing>
          <wp:inline distT="0" distB="0" distL="0" distR="0" wp14:anchorId="0FE6FEAE" wp14:editId="0D4E37DE">
            <wp:extent cx="987673" cy="1314450"/>
            <wp:effectExtent l="0" t="0" r="317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90818" cy="1318635"/>
                    </a:xfrm>
                    <a:prstGeom prst="rect">
                      <a:avLst/>
                    </a:prstGeom>
                  </pic:spPr>
                </pic:pic>
              </a:graphicData>
            </a:graphic>
          </wp:inline>
        </w:drawing>
      </w:r>
    </w:p>
  </w:comment>
  <w:comment w:id="123" w:author="Max Happel MSB Berlin" w:date="2024-01-30T17:54:00Z" w:initials="MHMB">
    <w:p w14:paraId="66111697" w14:textId="0B383FF9" w:rsidR="005642B6" w:rsidRDefault="005642B6">
      <w:pPr>
        <w:pStyle w:val="CommentText"/>
      </w:pPr>
      <w:r>
        <w:rPr>
          <w:rStyle w:val="CommentReference"/>
        </w:rPr>
        <w:annotationRef/>
      </w:r>
      <w:r>
        <w:t xml:space="preserve">In case u want to have an abbreviation for the grand AVREC to distinguish it from the </w:t>
      </w:r>
      <w:r w:rsidR="00C707FC">
        <w:t>AVREC</w:t>
      </w:r>
    </w:p>
  </w:comment>
  <w:comment w:id="129" w:author="Max Happel MSB Berlin" w:date="2024-01-30T17:55:00Z" w:initials="MHMB">
    <w:p w14:paraId="120BEFE0" w14:textId="5ADE6152" w:rsidR="008F4651" w:rsidRDefault="008F4651">
      <w:pPr>
        <w:pStyle w:val="CommentText"/>
      </w:pPr>
      <w:r>
        <w:rPr>
          <w:rStyle w:val="CommentReference"/>
        </w:rPr>
        <w:annotationRef/>
      </w:r>
      <w:r>
        <w:t>See above</w:t>
      </w:r>
    </w:p>
  </w:comment>
  <w:comment w:id="148" w:author="Max Happel MSB Berlin" w:date="2024-01-30T18:02:00Z" w:initials="MHMB">
    <w:p w14:paraId="00E28485" w14:textId="11C39479" w:rsidR="008A5879" w:rsidRPr="008A5879" w:rsidRDefault="008A5879">
      <w:pPr>
        <w:pStyle w:val="CommentText"/>
        <w:rPr>
          <w:i/>
          <w:iCs/>
          <w:color w:val="0070C0"/>
        </w:rPr>
      </w:pPr>
      <w:r>
        <w:rPr>
          <w:rStyle w:val="CommentReference"/>
        </w:rPr>
        <w:annotationRef/>
      </w:r>
      <w:r>
        <w:t>I think you can even go deeper into the strength of your thesis here and already blow away the reader with what you found out (again only a suggestion</w:t>
      </w:r>
      <w:r w:rsidR="00194E0B">
        <w:t>, maybe also better suited for the cinlcusion, you can see where u like it better</w:t>
      </w:r>
      <w:r>
        <w:t>):</w:t>
      </w:r>
      <w:r>
        <w:br/>
      </w:r>
      <w:r>
        <w:br/>
      </w:r>
      <w:r w:rsidRPr="008A5879">
        <w:rPr>
          <w:i/>
          <w:iCs/>
          <w:color w:val="0070C0"/>
        </w:rPr>
        <w:t xml:space="preserve">In our exploration of the neural underpinnings of decision-making during uncertain foraging situations, we examined the role of the frontal cortex in Mongolian gerbils through multichannel electrode recordings in the anterior frontal field A (FrA). While studies in humans and non-human primates have highlighted the importance of the anterior prefrontal cortex, particularly the frontopolar cortex, in exploratory decisions and attention shifts (Boorman et al., 2009; Daw et al., 2006), our research provides novel insights into the layer-dependent neural activity within the rodent frontal cortex during exploration-exploitation dilemmas. The observed increase in pre-decisional neural activity in the FrA of Mongolian gerbils, especially in the supragranular layers, aligns with the modulatory role of the human aPFC on exploratory behavior. However, our study diverges from previous rodent studies that have primarily focused on the medial prefrontal cortex (mPFC) by demonstrating the nuanced role of the FrA in attentional resource allocation. This discrepancy may be attributed to the unique anatomical and functional characteristics of the gerbil FrA, which henceforth may provide a clearer analogue to the human aPFC than the mPFC in mice and rats. Furthermore, our use of chronic laminar recordings and CSD analysis has uncovered complex cognitive integration processes that are not evident in single-unit or calcium-imaging techniques, thereby contributing a mesoscopic perspective to the understanding of decision-making processes (Deane et al., 2020; Happel et al., 2014; Zempeltzi et al., 2020). </w:t>
      </w:r>
      <w:r w:rsidRPr="008A5879">
        <w:rPr>
          <w:rFonts w:cs="Arial"/>
          <w:i/>
          <w:iCs/>
          <w:color w:val="0070C0"/>
          <w:szCs w:val="24"/>
          <w:lang w:val="en-US"/>
        </w:rPr>
        <w:t>The described distinct neural patterns within the FrA suggest an intricate encoding of motor actions, as well as reward expectation and evaluation, hinting at a complex cognitive process that integrates past experiences with immediate action-outcome assessments. Additionally, our findings on the layer-specific activity within the FrA suggests a nuanced, layer-dependent processing mechanism, potentially underpinning the adaptive decision-making observed in these animals</w:t>
      </w:r>
      <w:r w:rsidRPr="008A5879">
        <w:rPr>
          <w:i/>
          <w:iCs/>
          <w:color w:val="0070C0"/>
        </w:rPr>
        <w:t>.</w:t>
      </w:r>
    </w:p>
    <w:p w14:paraId="0EC58DEA" w14:textId="38ECB413" w:rsidR="008A5879" w:rsidRDefault="008A5879">
      <w:pPr>
        <w:pStyle w:val="CommentText"/>
      </w:pPr>
      <w:r w:rsidRPr="008A5879">
        <w:rPr>
          <w:i/>
          <w:iCs/>
          <w:color w:val="0070C0"/>
        </w:rPr>
        <w:t>These findings not only confirm the pivotal role of the frontal cortex in decision-making but also reveal the significance of layer-specific activity, which may have implications for future studies on the neural circuitry underlying cognitive flexibility and decision-making disorders.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BC426E" w15:done="0"/>
  <w15:commentEx w15:paraId="261CBCFE" w15:done="0"/>
  <w15:commentEx w15:paraId="72A97B5C" w15:done="0"/>
  <w15:commentEx w15:paraId="77C84D63" w15:done="0"/>
  <w15:commentEx w15:paraId="26F34D1B" w15:done="0"/>
  <w15:commentEx w15:paraId="2F51D29B" w15:done="0"/>
  <w15:commentEx w15:paraId="348F4708" w15:done="0"/>
  <w15:commentEx w15:paraId="525520A9" w15:done="0"/>
  <w15:commentEx w15:paraId="23C7A6AF" w15:done="0"/>
  <w15:commentEx w15:paraId="581A21C9" w15:done="0"/>
  <w15:commentEx w15:paraId="6EC1BD71" w15:done="0"/>
  <w15:commentEx w15:paraId="4DEF301F" w15:done="0"/>
  <w15:commentEx w15:paraId="70AEC7D7" w15:done="0"/>
  <w15:commentEx w15:paraId="6840713A" w15:done="0"/>
  <w15:commentEx w15:paraId="292B41DC" w15:done="0"/>
  <w15:commentEx w15:paraId="50FF1923" w15:done="0"/>
  <w15:commentEx w15:paraId="32B05794" w15:paraIdParent="50FF1923" w15:done="0"/>
  <w15:commentEx w15:paraId="0F4738E8" w15:done="0"/>
  <w15:commentEx w15:paraId="66111697" w15:done="0"/>
  <w15:commentEx w15:paraId="120BEFE0" w15:done="0"/>
  <w15:commentEx w15:paraId="0EC58D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639E47" w16cex:dateUtc="2024-01-30T15:11:00Z"/>
  <w16cex:commentExtensible w16cex:durableId="2963A517" w16cex:dateUtc="2024-01-30T15:40:00Z"/>
  <w16cex:commentExtensible w16cex:durableId="2963A6E6" w16cex:dateUtc="2024-01-30T15:48:00Z"/>
  <w16cex:commentExtensible w16cex:durableId="2963A99A" w16cex:dateUtc="2024-01-30T16:00:00Z"/>
  <w16cex:commentExtensible w16cex:durableId="2963B0C1" w16cex:dateUtc="2024-01-30T16:30:00Z"/>
  <w16cex:commentExtensible w16cex:durableId="2963AAC3" w16cex:dateUtc="2024-01-30T16:05:00Z"/>
  <w16cex:commentExtensible w16cex:durableId="2963AE73" w16cex:dateUtc="2024-01-30T16:20:00Z"/>
  <w16cex:commentExtensible w16cex:durableId="2963AEB8" w16cex:dateUtc="2024-01-30T16:22:00Z"/>
  <w16cex:commentExtensible w16cex:durableId="2963AFA9" w16cex:dateUtc="2024-01-30T16:26:00Z"/>
  <w16cex:commentExtensible w16cex:durableId="2963B1D5" w16cex:dateUtc="2024-01-30T16:35:00Z"/>
  <w16cex:commentExtensible w16cex:durableId="2963A921" w16cex:dateUtc="2024-01-30T15:58:00Z"/>
  <w16cex:commentExtensible w16cex:durableId="2963AB42" w16cex:dateUtc="2024-01-30T16:07:00Z"/>
  <w16cex:commentExtensible w16cex:durableId="2963AFCC" w16cex:dateUtc="2024-01-30T16:26:00Z"/>
  <w16cex:commentExtensible w16cex:durableId="2963AD36" w16cex:dateUtc="2024-01-30T16:15:00Z"/>
  <w16cex:commentExtensible w16cex:durableId="2963ACFD" w16cex:dateUtc="2024-01-30T16:14:00Z"/>
  <w16cex:commentExtensible w16cex:durableId="03A6435C" w16cex:dateUtc="2024-01-25T16:28:00Z"/>
  <w16cex:commentExtensible w16cex:durableId="2963AE5C" w16cex:dateUtc="2024-01-30T16:20:00Z"/>
  <w16cex:commentExtensible w16cex:durableId="2963B22A" w16cex:dateUtc="2024-01-30T16:36:00Z"/>
  <w16cex:commentExtensible w16cex:durableId="2963B641" w16cex:dateUtc="2024-01-30T16:54:00Z"/>
  <w16cex:commentExtensible w16cex:durableId="2963B682" w16cex:dateUtc="2024-01-30T16:55:00Z"/>
  <w16cex:commentExtensible w16cex:durableId="2963B843" w16cex:dateUtc="2024-01-30T1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BC426E" w16cid:durableId="29639E47"/>
  <w16cid:commentId w16cid:paraId="261CBCFE" w16cid:durableId="2963A517"/>
  <w16cid:commentId w16cid:paraId="72A97B5C" w16cid:durableId="2963A6E6"/>
  <w16cid:commentId w16cid:paraId="77C84D63" w16cid:durableId="2963A99A"/>
  <w16cid:commentId w16cid:paraId="26F34D1B" w16cid:durableId="2963B0C1"/>
  <w16cid:commentId w16cid:paraId="2F51D29B" w16cid:durableId="2963AAC3"/>
  <w16cid:commentId w16cid:paraId="348F4708" w16cid:durableId="2963AE73"/>
  <w16cid:commentId w16cid:paraId="525520A9" w16cid:durableId="2963AEB8"/>
  <w16cid:commentId w16cid:paraId="23C7A6AF" w16cid:durableId="2963AFA9"/>
  <w16cid:commentId w16cid:paraId="581A21C9" w16cid:durableId="2963B1D5"/>
  <w16cid:commentId w16cid:paraId="6EC1BD71" w16cid:durableId="2963A921"/>
  <w16cid:commentId w16cid:paraId="4DEF301F" w16cid:durableId="2963AB42"/>
  <w16cid:commentId w16cid:paraId="70AEC7D7" w16cid:durableId="2963AFCC"/>
  <w16cid:commentId w16cid:paraId="6840713A" w16cid:durableId="2963AD36"/>
  <w16cid:commentId w16cid:paraId="292B41DC" w16cid:durableId="2963ACFD"/>
  <w16cid:commentId w16cid:paraId="50FF1923" w16cid:durableId="03A6435C"/>
  <w16cid:commentId w16cid:paraId="32B05794" w16cid:durableId="2963AE5C"/>
  <w16cid:commentId w16cid:paraId="0F4738E8" w16cid:durableId="2963B22A"/>
  <w16cid:commentId w16cid:paraId="66111697" w16cid:durableId="2963B641"/>
  <w16cid:commentId w16cid:paraId="120BEFE0" w16cid:durableId="2963B682"/>
  <w16cid:commentId w16cid:paraId="0EC58DEA" w16cid:durableId="2963B84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F69"/>
    <w:multiLevelType w:val="multilevel"/>
    <w:tmpl w:val="87426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C6B83"/>
    <w:multiLevelType w:val="hybridMultilevel"/>
    <w:tmpl w:val="8F7C0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237E4"/>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DF10BDE"/>
    <w:multiLevelType w:val="hybridMultilevel"/>
    <w:tmpl w:val="A2C25D34"/>
    <w:lvl w:ilvl="0" w:tplc="8A30C37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6131A"/>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0A1859"/>
    <w:multiLevelType w:val="multilevel"/>
    <w:tmpl w:val="10E21C3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47C02DE"/>
    <w:multiLevelType w:val="hybridMultilevel"/>
    <w:tmpl w:val="1306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E4289C"/>
    <w:multiLevelType w:val="hybridMultilevel"/>
    <w:tmpl w:val="680AD742"/>
    <w:lvl w:ilvl="0" w:tplc="C72699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0F4AB6"/>
    <w:multiLevelType w:val="hybridMultilevel"/>
    <w:tmpl w:val="BA70F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C686BD6"/>
    <w:multiLevelType w:val="multilevel"/>
    <w:tmpl w:val="63E81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522BA"/>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B481312"/>
    <w:multiLevelType w:val="multilevel"/>
    <w:tmpl w:val="8BE0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6C4921"/>
    <w:multiLevelType w:val="hybridMultilevel"/>
    <w:tmpl w:val="9BC673F2"/>
    <w:lvl w:ilvl="0" w:tplc="D730CD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970DD0"/>
    <w:multiLevelType w:val="hybridMultilevel"/>
    <w:tmpl w:val="BA303646"/>
    <w:lvl w:ilvl="0" w:tplc="83AE4A1E">
      <w:start w:val="3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53F0992"/>
    <w:multiLevelType w:val="hybridMultilevel"/>
    <w:tmpl w:val="B42451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72073E09"/>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91173374">
    <w:abstractNumId w:val="7"/>
  </w:num>
  <w:num w:numId="2" w16cid:durableId="1336690488">
    <w:abstractNumId w:val="12"/>
  </w:num>
  <w:num w:numId="3" w16cid:durableId="177502883">
    <w:abstractNumId w:val="3"/>
  </w:num>
  <w:num w:numId="4" w16cid:durableId="1029917614">
    <w:abstractNumId w:val="5"/>
  </w:num>
  <w:num w:numId="5" w16cid:durableId="1128544718">
    <w:abstractNumId w:val="1"/>
  </w:num>
  <w:num w:numId="6" w16cid:durableId="116411226">
    <w:abstractNumId w:val="10"/>
  </w:num>
  <w:num w:numId="7" w16cid:durableId="332727314">
    <w:abstractNumId w:val="2"/>
  </w:num>
  <w:num w:numId="8" w16cid:durableId="1673678142">
    <w:abstractNumId w:val="15"/>
  </w:num>
  <w:num w:numId="9" w16cid:durableId="859316800">
    <w:abstractNumId w:val="4"/>
  </w:num>
  <w:num w:numId="10" w16cid:durableId="1012027550">
    <w:abstractNumId w:val="14"/>
  </w:num>
  <w:num w:numId="11" w16cid:durableId="75515351">
    <w:abstractNumId w:val="13"/>
  </w:num>
  <w:num w:numId="12" w16cid:durableId="1876233518">
    <w:abstractNumId w:val="9"/>
  </w:num>
  <w:num w:numId="13" w16cid:durableId="62604600">
    <w:abstractNumId w:val="8"/>
  </w:num>
  <w:num w:numId="14" w16cid:durableId="19816943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8597394">
    <w:abstractNumId w:val="11"/>
  </w:num>
  <w:num w:numId="16" w16cid:durableId="160855775">
    <w:abstractNumId w:val="6"/>
  </w:num>
  <w:num w:numId="17" w16cid:durableId="5840745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 Happel MSB Berlin">
    <w15:presenceInfo w15:providerId="None" w15:userId="Max Happel MSB Berlin"/>
  </w15:person>
  <w15:person w15:author="Vishal Kannan">
    <w15:presenceInfo w15:providerId="Windows Live" w15:userId="628982e5edb228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063"/>
    <w:rsid w:val="000001E7"/>
    <w:rsid w:val="000008B8"/>
    <w:rsid w:val="000008EA"/>
    <w:rsid w:val="000014E3"/>
    <w:rsid w:val="00001C2B"/>
    <w:rsid w:val="00002627"/>
    <w:rsid w:val="000027A6"/>
    <w:rsid w:val="0000386D"/>
    <w:rsid w:val="0000388C"/>
    <w:rsid w:val="0000396C"/>
    <w:rsid w:val="00004FB1"/>
    <w:rsid w:val="000053FF"/>
    <w:rsid w:val="00007F49"/>
    <w:rsid w:val="000120AF"/>
    <w:rsid w:val="000121E5"/>
    <w:rsid w:val="000123E7"/>
    <w:rsid w:val="000127BA"/>
    <w:rsid w:val="000130DB"/>
    <w:rsid w:val="00013B12"/>
    <w:rsid w:val="00016171"/>
    <w:rsid w:val="00016693"/>
    <w:rsid w:val="00017044"/>
    <w:rsid w:val="000208A6"/>
    <w:rsid w:val="00023016"/>
    <w:rsid w:val="00023185"/>
    <w:rsid w:val="00027640"/>
    <w:rsid w:val="000317F1"/>
    <w:rsid w:val="0003277C"/>
    <w:rsid w:val="00032B21"/>
    <w:rsid w:val="00034469"/>
    <w:rsid w:val="0003616E"/>
    <w:rsid w:val="00036432"/>
    <w:rsid w:val="00036655"/>
    <w:rsid w:val="00037F06"/>
    <w:rsid w:val="00040977"/>
    <w:rsid w:val="00040B41"/>
    <w:rsid w:val="00040B95"/>
    <w:rsid w:val="00041973"/>
    <w:rsid w:val="00042205"/>
    <w:rsid w:val="0004399E"/>
    <w:rsid w:val="00043E08"/>
    <w:rsid w:val="00050358"/>
    <w:rsid w:val="0005171C"/>
    <w:rsid w:val="0005173F"/>
    <w:rsid w:val="000519A3"/>
    <w:rsid w:val="000537D9"/>
    <w:rsid w:val="000555AB"/>
    <w:rsid w:val="00056579"/>
    <w:rsid w:val="000620E3"/>
    <w:rsid w:val="000633E5"/>
    <w:rsid w:val="00066D73"/>
    <w:rsid w:val="00070B1F"/>
    <w:rsid w:val="00070BBA"/>
    <w:rsid w:val="00070DAD"/>
    <w:rsid w:val="00070E40"/>
    <w:rsid w:val="00073A6A"/>
    <w:rsid w:val="00075A66"/>
    <w:rsid w:val="00076044"/>
    <w:rsid w:val="00076221"/>
    <w:rsid w:val="00076F57"/>
    <w:rsid w:val="00077E62"/>
    <w:rsid w:val="000805CB"/>
    <w:rsid w:val="00086C47"/>
    <w:rsid w:val="00090908"/>
    <w:rsid w:val="0009396B"/>
    <w:rsid w:val="0009671C"/>
    <w:rsid w:val="000A0880"/>
    <w:rsid w:val="000A0939"/>
    <w:rsid w:val="000A22F6"/>
    <w:rsid w:val="000A4435"/>
    <w:rsid w:val="000A6472"/>
    <w:rsid w:val="000B0606"/>
    <w:rsid w:val="000B0679"/>
    <w:rsid w:val="000B29A4"/>
    <w:rsid w:val="000B48B0"/>
    <w:rsid w:val="000B5EEB"/>
    <w:rsid w:val="000C14FA"/>
    <w:rsid w:val="000C4D0C"/>
    <w:rsid w:val="000C5269"/>
    <w:rsid w:val="000C606E"/>
    <w:rsid w:val="000C66A4"/>
    <w:rsid w:val="000C7FCC"/>
    <w:rsid w:val="000D0723"/>
    <w:rsid w:val="000D2B1D"/>
    <w:rsid w:val="000D4FB6"/>
    <w:rsid w:val="000D6EAA"/>
    <w:rsid w:val="000E0811"/>
    <w:rsid w:val="000E14D9"/>
    <w:rsid w:val="000E1DDC"/>
    <w:rsid w:val="000E3040"/>
    <w:rsid w:val="000E336F"/>
    <w:rsid w:val="000E33A2"/>
    <w:rsid w:val="000E490E"/>
    <w:rsid w:val="000F0224"/>
    <w:rsid w:val="000F02EC"/>
    <w:rsid w:val="000F0C7D"/>
    <w:rsid w:val="000F0EC6"/>
    <w:rsid w:val="000F3416"/>
    <w:rsid w:val="000F4396"/>
    <w:rsid w:val="000F46E7"/>
    <w:rsid w:val="000F6271"/>
    <w:rsid w:val="00101BF2"/>
    <w:rsid w:val="00103599"/>
    <w:rsid w:val="0010396B"/>
    <w:rsid w:val="001045DC"/>
    <w:rsid w:val="00105472"/>
    <w:rsid w:val="001062BA"/>
    <w:rsid w:val="00107490"/>
    <w:rsid w:val="001077EF"/>
    <w:rsid w:val="00110361"/>
    <w:rsid w:val="00110CFE"/>
    <w:rsid w:val="00110E61"/>
    <w:rsid w:val="00113A00"/>
    <w:rsid w:val="00113BCB"/>
    <w:rsid w:val="00113F37"/>
    <w:rsid w:val="0011415C"/>
    <w:rsid w:val="001158E4"/>
    <w:rsid w:val="00115FC2"/>
    <w:rsid w:val="0011695C"/>
    <w:rsid w:val="00117808"/>
    <w:rsid w:val="00120383"/>
    <w:rsid w:val="00120BFC"/>
    <w:rsid w:val="001219F5"/>
    <w:rsid w:val="00122040"/>
    <w:rsid w:val="00124D7F"/>
    <w:rsid w:val="001256B7"/>
    <w:rsid w:val="00132A0A"/>
    <w:rsid w:val="001358D2"/>
    <w:rsid w:val="00136E99"/>
    <w:rsid w:val="00140EE5"/>
    <w:rsid w:val="00142718"/>
    <w:rsid w:val="001439A1"/>
    <w:rsid w:val="00143EB9"/>
    <w:rsid w:val="001451E9"/>
    <w:rsid w:val="00145FFA"/>
    <w:rsid w:val="00147CDB"/>
    <w:rsid w:val="001520DD"/>
    <w:rsid w:val="001541B5"/>
    <w:rsid w:val="00156566"/>
    <w:rsid w:val="00156EB5"/>
    <w:rsid w:val="001611B8"/>
    <w:rsid w:val="00161A7B"/>
    <w:rsid w:val="00161B87"/>
    <w:rsid w:val="00162B79"/>
    <w:rsid w:val="00162F23"/>
    <w:rsid w:val="001650D2"/>
    <w:rsid w:val="00165F54"/>
    <w:rsid w:val="00170BB6"/>
    <w:rsid w:val="00172292"/>
    <w:rsid w:val="001722E2"/>
    <w:rsid w:val="001743A6"/>
    <w:rsid w:val="00174CD0"/>
    <w:rsid w:val="00174D8D"/>
    <w:rsid w:val="00174F07"/>
    <w:rsid w:val="00175D7A"/>
    <w:rsid w:val="001773DC"/>
    <w:rsid w:val="001805B9"/>
    <w:rsid w:val="001848C8"/>
    <w:rsid w:val="001855EA"/>
    <w:rsid w:val="00186B6A"/>
    <w:rsid w:val="00187409"/>
    <w:rsid w:val="00190EAF"/>
    <w:rsid w:val="00194E0B"/>
    <w:rsid w:val="0019587D"/>
    <w:rsid w:val="0019632F"/>
    <w:rsid w:val="001A0E9D"/>
    <w:rsid w:val="001A1404"/>
    <w:rsid w:val="001A1963"/>
    <w:rsid w:val="001A48B8"/>
    <w:rsid w:val="001A7D51"/>
    <w:rsid w:val="001B1192"/>
    <w:rsid w:val="001B2F0E"/>
    <w:rsid w:val="001B3B85"/>
    <w:rsid w:val="001B54A3"/>
    <w:rsid w:val="001B5BEA"/>
    <w:rsid w:val="001B7B8E"/>
    <w:rsid w:val="001B7FDB"/>
    <w:rsid w:val="001C1941"/>
    <w:rsid w:val="001C7D31"/>
    <w:rsid w:val="001D1F33"/>
    <w:rsid w:val="001D2A68"/>
    <w:rsid w:val="001D42A7"/>
    <w:rsid w:val="001D6842"/>
    <w:rsid w:val="001D6BEC"/>
    <w:rsid w:val="001D7A3B"/>
    <w:rsid w:val="001E0954"/>
    <w:rsid w:val="001E195F"/>
    <w:rsid w:val="001E2294"/>
    <w:rsid w:val="001E31CD"/>
    <w:rsid w:val="001E4E92"/>
    <w:rsid w:val="001E66CC"/>
    <w:rsid w:val="001F0C90"/>
    <w:rsid w:val="001F20AE"/>
    <w:rsid w:val="001F5ADF"/>
    <w:rsid w:val="001F7D69"/>
    <w:rsid w:val="00200ACC"/>
    <w:rsid w:val="00203F68"/>
    <w:rsid w:val="00205F8E"/>
    <w:rsid w:val="00206DAC"/>
    <w:rsid w:val="002076CD"/>
    <w:rsid w:val="00211961"/>
    <w:rsid w:val="002128CD"/>
    <w:rsid w:val="00215554"/>
    <w:rsid w:val="0022108A"/>
    <w:rsid w:val="00221FD7"/>
    <w:rsid w:val="00222E57"/>
    <w:rsid w:val="002234D6"/>
    <w:rsid w:val="00224DB1"/>
    <w:rsid w:val="00225572"/>
    <w:rsid w:val="002265AA"/>
    <w:rsid w:val="00226879"/>
    <w:rsid w:val="00231824"/>
    <w:rsid w:val="0023262F"/>
    <w:rsid w:val="00233057"/>
    <w:rsid w:val="00237669"/>
    <w:rsid w:val="002409C9"/>
    <w:rsid w:val="0024225A"/>
    <w:rsid w:val="00242270"/>
    <w:rsid w:val="002444CB"/>
    <w:rsid w:val="0024565E"/>
    <w:rsid w:val="00245A65"/>
    <w:rsid w:val="00250DB3"/>
    <w:rsid w:val="00251C41"/>
    <w:rsid w:val="00252A3B"/>
    <w:rsid w:val="00254B61"/>
    <w:rsid w:val="00254E54"/>
    <w:rsid w:val="00256C7C"/>
    <w:rsid w:val="00261CED"/>
    <w:rsid w:val="002646AD"/>
    <w:rsid w:val="002660FE"/>
    <w:rsid w:val="00267270"/>
    <w:rsid w:val="00267E3D"/>
    <w:rsid w:val="00270A37"/>
    <w:rsid w:val="0027122F"/>
    <w:rsid w:val="00275FBD"/>
    <w:rsid w:val="00283647"/>
    <w:rsid w:val="0028502A"/>
    <w:rsid w:val="00285EEC"/>
    <w:rsid w:val="00286585"/>
    <w:rsid w:val="00291627"/>
    <w:rsid w:val="00291EF1"/>
    <w:rsid w:val="002969D5"/>
    <w:rsid w:val="00297573"/>
    <w:rsid w:val="002A3E2C"/>
    <w:rsid w:val="002A4113"/>
    <w:rsid w:val="002B05A2"/>
    <w:rsid w:val="002B183C"/>
    <w:rsid w:val="002B1D50"/>
    <w:rsid w:val="002B294B"/>
    <w:rsid w:val="002B3B27"/>
    <w:rsid w:val="002B4508"/>
    <w:rsid w:val="002B4F89"/>
    <w:rsid w:val="002B5C63"/>
    <w:rsid w:val="002B64DA"/>
    <w:rsid w:val="002C26F7"/>
    <w:rsid w:val="002C4775"/>
    <w:rsid w:val="002C5495"/>
    <w:rsid w:val="002D08E1"/>
    <w:rsid w:val="002D1811"/>
    <w:rsid w:val="002D3C7A"/>
    <w:rsid w:val="002D42AE"/>
    <w:rsid w:val="002D45B2"/>
    <w:rsid w:val="002D5EFA"/>
    <w:rsid w:val="002D66DC"/>
    <w:rsid w:val="002D7E63"/>
    <w:rsid w:val="002E06E6"/>
    <w:rsid w:val="002E13D2"/>
    <w:rsid w:val="002E2C58"/>
    <w:rsid w:val="002E3991"/>
    <w:rsid w:val="002E3DB2"/>
    <w:rsid w:val="002E4EFC"/>
    <w:rsid w:val="002E4FE1"/>
    <w:rsid w:val="002F074A"/>
    <w:rsid w:val="002F1602"/>
    <w:rsid w:val="002F36E2"/>
    <w:rsid w:val="002F60CA"/>
    <w:rsid w:val="002F691C"/>
    <w:rsid w:val="002F697F"/>
    <w:rsid w:val="00300F6C"/>
    <w:rsid w:val="00301001"/>
    <w:rsid w:val="003033C2"/>
    <w:rsid w:val="00307FEF"/>
    <w:rsid w:val="0031097B"/>
    <w:rsid w:val="00310D30"/>
    <w:rsid w:val="00313DE8"/>
    <w:rsid w:val="003160AB"/>
    <w:rsid w:val="0032036C"/>
    <w:rsid w:val="00321DAF"/>
    <w:rsid w:val="00322AFD"/>
    <w:rsid w:val="00324DF4"/>
    <w:rsid w:val="003250FD"/>
    <w:rsid w:val="00326727"/>
    <w:rsid w:val="00326774"/>
    <w:rsid w:val="00331235"/>
    <w:rsid w:val="003315FA"/>
    <w:rsid w:val="003319CB"/>
    <w:rsid w:val="003327AB"/>
    <w:rsid w:val="00335501"/>
    <w:rsid w:val="0033731E"/>
    <w:rsid w:val="00337FBA"/>
    <w:rsid w:val="00341B91"/>
    <w:rsid w:val="003431E7"/>
    <w:rsid w:val="003442E6"/>
    <w:rsid w:val="00344E26"/>
    <w:rsid w:val="00347022"/>
    <w:rsid w:val="00347A83"/>
    <w:rsid w:val="00355148"/>
    <w:rsid w:val="00355BD4"/>
    <w:rsid w:val="00356B47"/>
    <w:rsid w:val="00357227"/>
    <w:rsid w:val="00357A9B"/>
    <w:rsid w:val="00363171"/>
    <w:rsid w:val="00364AC6"/>
    <w:rsid w:val="00364E49"/>
    <w:rsid w:val="00364E80"/>
    <w:rsid w:val="003661A4"/>
    <w:rsid w:val="00367C48"/>
    <w:rsid w:val="00367F48"/>
    <w:rsid w:val="00367FF9"/>
    <w:rsid w:val="00374B69"/>
    <w:rsid w:val="00375C38"/>
    <w:rsid w:val="0037610B"/>
    <w:rsid w:val="0038194B"/>
    <w:rsid w:val="00384011"/>
    <w:rsid w:val="00384B1C"/>
    <w:rsid w:val="0038658B"/>
    <w:rsid w:val="00391945"/>
    <w:rsid w:val="00392463"/>
    <w:rsid w:val="00393122"/>
    <w:rsid w:val="00394BD3"/>
    <w:rsid w:val="003A2AC6"/>
    <w:rsid w:val="003A3D3B"/>
    <w:rsid w:val="003A4B2F"/>
    <w:rsid w:val="003A5DDC"/>
    <w:rsid w:val="003A5E7F"/>
    <w:rsid w:val="003A5FA2"/>
    <w:rsid w:val="003B3A6C"/>
    <w:rsid w:val="003B3D47"/>
    <w:rsid w:val="003B7E80"/>
    <w:rsid w:val="003C0675"/>
    <w:rsid w:val="003C119B"/>
    <w:rsid w:val="003C158C"/>
    <w:rsid w:val="003C2A62"/>
    <w:rsid w:val="003C2C33"/>
    <w:rsid w:val="003C36D1"/>
    <w:rsid w:val="003C3FE6"/>
    <w:rsid w:val="003C4778"/>
    <w:rsid w:val="003C487F"/>
    <w:rsid w:val="003C75EF"/>
    <w:rsid w:val="003E1EC1"/>
    <w:rsid w:val="003E306C"/>
    <w:rsid w:val="003E325B"/>
    <w:rsid w:val="003E46DA"/>
    <w:rsid w:val="003E6024"/>
    <w:rsid w:val="003E6F14"/>
    <w:rsid w:val="003E7CF1"/>
    <w:rsid w:val="003F0347"/>
    <w:rsid w:val="003F03AD"/>
    <w:rsid w:val="003F081D"/>
    <w:rsid w:val="003F2BC3"/>
    <w:rsid w:val="003F2D3D"/>
    <w:rsid w:val="003F34C2"/>
    <w:rsid w:val="003F34D9"/>
    <w:rsid w:val="003F57AC"/>
    <w:rsid w:val="003F68D5"/>
    <w:rsid w:val="003F6FB7"/>
    <w:rsid w:val="003F719D"/>
    <w:rsid w:val="003F7DCC"/>
    <w:rsid w:val="00400FAF"/>
    <w:rsid w:val="00401AD4"/>
    <w:rsid w:val="00401F41"/>
    <w:rsid w:val="004039C4"/>
    <w:rsid w:val="00410446"/>
    <w:rsid w:val="004115A1"/>
    <w:rsid w:val="00413B4C"/>
    <w:rsid w:val="00413C04"/>
    <w:rsid w:val="004140D3"/>
    <w:rsid w:val="00417D9A"/>
    <w:rsid w:val="004200D4"/>
    <w:rsid w:val="004203C8"/>
    <w:rsid w:val="00420F3D"/>
    <w:rsid w:val="00421285"/>
    <w:rsid w:val="00421C58"/>
    <w:rsid w:val="00421DE9"/>
    <w:rsid w:val="00422305"/>
    <w:rsid w:val="004225DE"/>
    <w:rsid w:val="00422E97"/>
    <w:rsid w:val="004230F3"/>
    <w:rsid w:val="00424634"/>
    <w:rsid w:val="0042617E"/>
    <w:rsid w:val="00432030"/>
    <w:rsid w:val="00432440"/>
    <w:rsid w:val="00432EFC"/>
    <w:rsid w:val="00433654"/>
    <w:rsid w:val="00434082"/>
    <w:rsid w:val="004364CE"/>
    <w:rsid w:val="004369CA"/>
    <w:rsid w:val="00436FD2"/>
    <w:rsid w:val="0044074A"/>
    <w:rsid w:val="00441E54"/>
    <w:rsid w:val="00442C9A"/>
    <w:rsid w:val="0044333B"/>
    <w:rsid w:val="004434C4"/>
    <w:rsid w:val="0044462D"/>
    <w:rsid w:val="00444A7F"/>
    <w:rsid w:val="00446220"/>
    <w:rsid w:val="00447365"/>
    <w:rsid w:val="00447685"/>
    <w:rsid w:val="00450D69"/>
    <w:rsid w:val="00453DF5"/>
    <w:rsid w:val="004544E1"/>
    <w:rsid w:val="004547B6"/>
    <w:rsid w:val="00456F61"/>
    <w:rsid w:val="00457D6E"/>
    <w:rsid w:val="00460CC5"/>
    <w:rsid w:val="004612E0"/>
    <w:rsid w:val="00463D10"/>
    <w:rsid w:val="00470B02"/>
    <w:rsid w:val="00472098"/>
    <w:rsid w:val="0047310E"/>
    <w:rsid w:val="0047617F"/>
    <w:rsid w:val="00480ACC"/>
    <w:rsid w:val="00480C77"/>
    <w:rsid w:val="00481043"/>
    <w:rsid w:val="00481B42"/>
    <w:rsid w:val="00482B00"/>
    <w:rsid w:val="004843A9"/>
    <w:rsid w:val="004867DE"/>
    <w:rsid w:val="0048686D"/>
    <w:rsid w:val="00486CE4"/>
    <w:rsid w:val="0048730F"/>
    <w:rsid w:val="004902E0"/>
    <w:rsid w:val="0049094E"/>
    <w:rsid w:val="0049119A"/>
    <w:rsid w:val="00492612"/>
    <w:rsid w:val="004928EA"/>
    <w:rsid w:val="00494AC6"/>
    <w:rsid w:val="00495190"/>
    <w:rsid w:val="00495314"/>
    <w:rsid w:val="004957FE"/>
    <w:rsid w:val="00496E43"/>
    <w:rsid w:val="0049740E"/>
    <w:rsid w:val="004A0123"/>
    <w:rsid w:val="004A04DA"/>
    <w:rsid w:val="004A0BB4"/>
    <w:rsid w:val="004A230F"/>
    <w:rsid w:val="004A326A"/>
    <w:rsid w:val="004A3635"/>
    <w:rsid w:val="004A67CB"/>
    <w:rsid w:val="004A757E"/>
    <w:rsid w:val="004A7A2B"/>
    <w:rsid w:val="004B2E78"/>
    <w:rsid w:val="004B324F"/>
    <w:rsid w:val="004B3CAC"/>
    <w:rsid w:val="004B4979"/>
    <w:rsid w:val="004B57A6"/>
    <w:rsid w:val="004B6BF2"/>
    <w:rsid w:val="004C05BA"/>
    <w:rsid w:val="004C0B0E"/>
    <w:rsid w:val="004C0D2E"/>
    <w:rsid w:val="004C16AC"/>
    <w:rsid w:val="004C52CD"/>
    <w:rsid w:val="004C7702"/>
    <w:rsid w:val="004D1F06"/>
    <w:rsid w:val="004D2A06"/>
    <w:rsid w:val="004D2FF7"/>
    <w:rsid w:val="004D31D9"/>
    <w:rsid w:val="004D5A08"/>
    <w:rsid w:val="004D6033"/>
    <w:rsid w:val="004D74A5"/>
    <w:rsid w:val="004E2A82"/>
    <w:rsid w:val="004E2F9D"/>
    <w:rsid w:val="004E67A1"/>
    <w:rsid w:val="004F0E6C"/>
    <w:rsid w:val="004F29C8"/>
    <w:rsid w:val="004F2A2B"/>
    <w:rsid w:val="004F2F29"/>
    <w:rsid w:val="004F5A13"/>
    <w:rsid w:val="005004CD"/>
    <w:rsid w:val="00503853"/>
    <w:rsid w:val="00504835"/>
    <w:rsid w:val="005073EF"/>
    <w:rsid w:val="0051064C"/>
    <w:rsid w:val="005151A5"/>
    <w:rsid w:val="00515244"/>
    <w:rsid w:val="00515685"/>
    <w:rsid w:val="00515FC2"/>
    <w:rsid w:val="00517589"/>
    <w:rsid w:val="00521C3E"/>
    <w:rsid w:val="00525108"/>
    <w:rsid w:val="005255AD"/>
    <w:rsid w:val="0052682A"/>
    <w:rsid w:val="0052703E"/>
    <w:rsid w:val="005302FB"/>
    <w:rsid w:val="0053067D"/>
    <w:rsid w:val="0053184A"/>
    <w:rsid w:val="0053426B"/>
    <w:rsid w:val="00535BB9"/>
    <w:rsid w:val="00535E1A"/>
    <w:rsid w:val="005365F5"/>
    <w:rsid w:val="00541616"/>
    <w:rsid w:val="005470C5"/>
    <w:rsid w:val="0054740C"/>
    <w:rsid w:val="00551BBD"/>
    <w:rsid w:val="00555C77"/>
    <w:rsid w:val="00557674"/>
    <w:rsid w:val="00560D87"/>
    <w:rsid w:val="00561525"/>
    <w:rsid w:val="00561CA5"/>
    <w:rsid w:val="005627CE"/>
    <w:rsid w:val="0056294B"/>
    <w:rsid w:val="00562A62"/>
    <w:rsid w:val="005642B6"/>
    <w:rsid w:val="00565BA3"/>
    <w:rsid w:val="00565BCD"/>
    <w:rsid w:val="005670C5"/>
    <w:rsid w:val="00570116"/>
    <w:rsid w:val="00572A5C"/>
    <w:rsid w:val="00574D39"/>
    <w:rsid w:val="0057541B"/>
    <w:rsid w:val="00583752"/>
    <w:rsid w:val="00585FF1"/>
    <w:rsid w:val="00587035"/>
    <w:rsid w:val="005915FE"/>
    <w:rsid w:val="0059397A"/>
    <w:rsid w:val="005955FB"/>
    <w:rsid w:val="0059572F"/>
    <w:rsid w:val="005A39A9"/>
    <w:rsid w:val="005A3C91"/>
    <w:rsid w:val="005A429A"/>
    <w:rsid w:val="005A5FF5"/>
    <w:rsid w:val="005A6798"/>
    <w:rsid w:val="005A6C12"/>
    <w:rsid w:val="005A79ED"/>
    <w:rsid w:val="005B30E9"/>
    <w:rsid w:val="005B3A92"/>
    <w:rsid w:val="005B41ED"/>
    <w:rsid w:val="005B4498"/>
    <w:rsid w:val="005B7FCC"/>
    <w:rsid w:val="005C051B"/>
    <w:rsid w:val="005C087A"/>
    <w:rsid w:val="005C2ECC"/>
    <w:rsid w:val="005C5428"/>
    <w:rsid w:val="005C7351"/>
    <w:rsid w:val="005D0739"/>
    <w:rsid w:val="005D0906"/>
    <w:rsid w:val="005D0BC8"/>
    <w:rsid w:val="005D1B64"/>
    <w:rsid w:val="005D2448"/>
    <w:rsid w:val="005D3F10"/>
    <w:rsid w:val="005D4D1D"/>
    <w:rsid w:val="005D7063"/>
    <w:rsid w:val="005E1D5B"/>
    <w:rsid w:val="005E1DDE"/>
    <w:rsid w:val="005E36FD"/>
    <w:rsid w:val="005E406B"/>
    <w:rsid w:val="005E6835"/>
    <w:rsid w:val="005F09C6"/>
    <w:rsid w:val="005F385E"/>
    <w:rsid w:val="005F3BD3"/>
    <w:rsid w:val="005F3E17"/>
    <w:rsid w:val="005F5026"/>
    <w:rsid w:val="005F5BC1"/>
    <w:rsid w:val="005F5D29"/>
    <w:rsid w:val="005F6C06"/>
    <w:rsid w:val="006000FA"/>
    <w:rsid w:val="0060049D"/>
    <w:rsid w:val="0060069E"/>
    <w:rsid w:val="006014A4"/>
    <w:rsid w:val="00604317"/>
    <w:rsid w:val="0060790D"/>
    <w:rsid w:val="006106D2"/>
    <w:rsid w:val="006117D9"/>
    <w:rsid w:val="0061345D"/>
    <w:rsid w:val="00615884"/>
    <w:rsid w:val="006175AC"/>
    <w:rsid w:val="00621417"/>
    <w:rsid w:val="006268F1"/>
    <w:rsid w:val="00627092"/>
    <w:rsid w:val="00630499"/>
    <w:rsid w:val="00630501"/>
    <w:rsid w:val="00630DCF"/>
    <w:rsid w:val="006312DB"/>
    <w:rsid w:val="006319A3"/>
    <w:rsid w:val="006322A7"/>
    <w:rsid w:val="006372C1"/>
    <w:rsid w:val="00637CFE"/>
    <w:rsid w:val="00641280"/>
    <w:rsid w:val="00644B6E"/>
    <w:rsid w:val="00645C07"/>
    <w:rsid w:val="006501A5"/>
    <w:rsid w:val="006522ED"/>
    <w:rsid w:val="006524AE"/>
    <w:rsid w:val="00654148"/>
    <w:rsid w:val="00655B6F"/>
    <w:rsid w:val="00656D22"/>
    <w:rsid w:val="00661671"/>
    <w:rsid w:val="006619E5"/>
    <w:rsid w:val="00662DDA"/>
    <w:rsid w:val="0066355A"/>
    <w:rsid w:val="006637BB"/>
    <w:rsid w:val="006649F1"/>
    <w:rsid w:val="0066703A"/>
    <w:rsid w:val="0066747A"/>
    <w:rsid w:val="00671F94"/>
    <w:rsid w:val="00672C9E"/>
    <w:rsid w:val="006820CA"/>
    <w:rsid w:val="00682276"/>
    <w:rsid w:val="00683C0A"/>
    <w:rsid w:val="006856D5"/>
    <w:rsid w:val="006872AE"/>
    <w:rsid w:val="006916CC"/>
    <w:rsid w:val="006945A0"/>
    <w:rsid w:val="006956BC"/>
    <w:rsid w:val="00696DEE"/>
    <w:rsid w:val="006A25A6"/>
    <w:rsid w:val="006A27F8"/>
    <w:rsid w:val="006A2C48"/>
    <w:rsid w:val="006A5C37"/>
    <w:rsid w:val="006A60AB"/>
    <w:rsid w:val="006B1A58"/>
    <w:rsid w:val="006B1B1A"/>
    <w:rsid w:val="006B1B6C"/>
    <w:rsid w:val="006B1CFC"/>
    <w:rsid w:val="006B593D"/>
    <w:rsid w:val="006B7FAA"/>
    <w:rsid w:val="006C1EE4"/>
    <w:rsid w:val="006C2906"/>
    <w:rsid w:val="006C40C2"/>
    <w:rsid w:val="006C4642"/>
    <w:rsid w:val="006C5F67"/>
    <w:rsid w:val="006C7B6C"/>
    <w:rsid w:val="006D0D37"/>
    <w:rsid w:val="006D1A58"/>
    <w:rsid w:val="006D1F40"/>
    <w:rsid w:val="006D3363"/>
    <w:rsid w:val="006D380D"/>
    <w:rsid w:val="006D3C0F"/>
    <w:rsid w:val="006D4EC9"/>
    <w:rsid w:val="006D6D02"/>
    <w:rsid w:val="006D77A4"/>
    <w:rsid w:val="006E2283"/>
    <w:rsid w:val="006E4E94"/>
    <w:rsid w:val="006E66FC"/>
    <w:rsid w:val="006E6F08"/>
    <w:rsid w:val="006E7079"/>
    <w:rsid w:val="006F0519"/>
    <w:rsid w:val="006F0BE7"/>
    <w:rsid w:val="006F10BE"/>
    <w:rsid w:val="006F466F"/>
    <w:rsid w:val="006F6A1F"/>
    <w:rsid w:val="006F72EC"/>
    <w:rsid w:val="006F7440"/>
    <w:rsid w:val="006F7ABA"/>
    <w:rsid w:val="00703CBF"/>
    <w:rsid w:val="007061EE"/>
    <w:rsid w:val="00706658"/>
    <w:rsid w:val="007072AA"/>
    <w:rsid w:val="00707551"/>
    <w:rsid w:val="007109D8"/>
    <w:rsid w:val="00716FA9"/>
    <w:rsid w:val="00717342"/>
    <w:rsid w:val="00717380"/>
    <w:rsid w:val="00717654"/>
    <w:rsid w:val="00723B48"/>
    <w:rsid w:val="00724285"/>
    <w:rsid w:val="007257C7"/>
    <w:rsid w:val="00731588"/>
    <w:rsid w:val="00731ECB"/>
    <w:rsid w:val="007326DF"/>
    <w:rsid w:val="00732851"/>
    <w:rsid w:val="00733C8B"/>
    <w:rsid w:val="00733F3C"/>
    <w:rsid w:val="0073414B"/>
    <w:rsid w:val="007348DD"/>
    <w:rsid w:val="0073665C"/>
    <w:rsid w:val="00740C06"/>
    <w:rsid w:val="00741664"/>
    <w:rsid w:val="00742504"/>
    <w:rsid w:val="00742512"/>
    <w:rsid w:val="00742771"/>
    <w:rsid w:val="00742F37"/>
    <w:rsid w:val="00744668"/>
    <w:rsid w:val="00744BD8"/>
    <w:rsid w:val="00745A79"/>
    <w:rsid w:val="00746386"/>
    <w:rsid w:val="007520B8"/>
    <w:rsid w:val="00754F9A"/>
    <w:rsid w:val="007607B0"/>
    <w:rsid w:val="00761F6A"/>
    <w:rsid w:val="007631C5"/>
    <w:rsid w:val="00765B04"/>
    <w:rsid w:val="00767C78"/>
    <w:rsid w:val="00771EAB"/>
    <w:rsid w:val="0078189C"/>
    <w:rsid w:val="00782357"/>
    <w:rsid w:val="00783941"/>
    <w:rsid w:val="0078412F"/>
    <w:rsid w:val="00784945"/>
    <w:rsid w:val="00784B80"/>
    <w:rsid w:val="00784F56"/>
    <w:rsid w:val="007A1538"/>
    <w:rsid w:val="007A26CE"/>
    <w:rsid w:val="007A4495"/>
    <w:rsid w:val="007A44D8"/>
    <w:rsid w:val="007A49EE"/>
    <w:rsid w:val="007A4C9E"/>
    <w:rsid w:val="007A4F6A"/>
    <w:rsid w:val="007B1AB0"/>
    <w:rsid w:val="007B32F7"/>
    <w:rsid w:val="007B4562"/>
    <w:rsid w:val="007B50A5"/>
    <w:rsid w:val="007B6DF4"/>
    <w:rsid w:val="007B7F83"/>
    <w:rsid w:val="007C1393"/>
    <w:rsid w:val="007C1871"/>
    <w:rsid w:val="007C3F62"/>
    <w:rsid w:val="007C4461"/>
    <w:rsid w:val="007C484C"/>
    <w:rsid w:val="007C4F35"/>
    <w:rsid w:val="007C6CD9"/>
    <w:rsid w:val="007C6EE3"/>
    <w:rsid w:val="007C73C3"/>
    <w:rsid w:val="007D0183"/>
    <w:rsid w:val="007D0FC1"/>
    <w:rsid w:val="007D100F"/>
    <w:rsid w:val="007D2A7A"/>
    <w:rsid w:val="007D443F"/>
    <w:rsid w:val="007D6195"/>
    <w:rsid w:val="007D6659"/>
    <w:rsid w:val="007D696E"/>
    <w:rsid w:val="007D69B4"/>
    <w:rsid w:val="007E16CC"/>
    <w:rsid w:val="007E1BFD"/>
    <w:rsid w:val="007E5489"/>
    <w:rsid w:val="007F0627"/>
    <w:rsid w:val="007F167D"/>
    <w:rsid w:val="007F16F6"/>
    <w:rsid w:val="007F32FA"/>
    <w:rsid w:val="007F390E"/>
    <w:rsid w:val="007F4790"/>
    <w:rsid w:val="007F5787"/>
    <w:rsid w:val="007F5A95"/>
    <w:rsid w:val="008000FC"/>
    <w:rsid w:val="00800169"/>
    <w:rsid w:val="00800517"/>
    <w:rsid w:val="00801D64"/>
    <w:rsid w:val="008067B4"/>
    <w:rsid w:val="00806BE3"/>
    <w:rsid w:val="00807BA2"/>
    <w:rsid w:val="008104EC"/>
    <w:rsid w:val="00811705"/>
    <w:rsid w:val="008132B0"/>
    <w:rsid w:val="008138B3"/>
    <w:rsid w:val="00817601"/>
    <w:rsid w:val="00817A30"/>
    <w:rsid w:val="00821353"/>
    <w:rsid w:val="008222FC"/>
    <w:rsid w:val="00825BFF"/>
    <w:rsid w:val="008261DE"/>
    <w:rsid w:val="0082644B"/>
    <w:rsid w:val="00826A59"/>
    <w:rsid w:val="00826AD2"/>
    <w:rsid w:val="00826FF4"/>
    <w:rsid w:val="00827124"/>
    <w:rsid w:val="008277DB"/>
    <w:rsid w:val="00830910"/>
    <w:rsid w:val="00835B8C"/>
    <w:rsid w:val="00835BD0"/>
    <w:rsid w:val="00837859"/>
    <w:rsid w:val="008406DE"/>
    <w:rsid w:val="008414CB"/>
    <w:rsid w:val="0084172B"/>
    <w:rsid w:val="00841DD5"/>
    <w:rsid w:val="00845D60"/>
    <w:rsid w:val="008460B7"/>
    <w:rsid w:val="0084753B"/>
    <w:rsid w:val="00851D1D"/>
    <w:rsid w:val="008535EB"/>
    <w:rsid w:val="008563C5"/>
    <w:rsid w:val="00862710"/>
    <w:rsid w:val="00867823"/>
    <w:rsid w:val="00867BAB"/>
    <w:rsid w:val="00871031"/>
    <w:rsid w:val="008715D2"/>
    <w:rsid w:val="00872866"/>
    <w:rsid w:val="00880974"/>
    <w:rsid w:val="008837B8"/>
    <w:rsid w:val="00885142"/>
    <w:rsid w:val="00890313"/>
    <w:rsid w:val="0089208C"/>
    <w:rsid w:val="00892CC8"/>
    <w:rsid w:val="0089699C"/>
    <w:rsid w:val="008A00DD"/>
    <w:rsid w:val="008A2243"/>
    <w:rsid w:val="008A2ED3"/>
    <w:rsid w:val="008A3151"/>
    <w:rsid w:val="008A370C"/>
    <w:rsid w:val="008A472B"/>
    <w:rsid w:val="008A5879"/>
    <w:rsid w:val="008A5DD6"/>
    <w:rsid w:val="008A753C"/>
    <w:rsid w:val="008B24B2"/>
    <w:rsid w:val="008B3282"/>
    <w:rsid w:val="008B3932"/>
    <w:rsid w:val="008B73E7"/>
    <w:rsid w:val="008C0F38"/>
    <w:rsid w:val="008C126A"/>
    <w:rsid w:val="008C1780"/>
    <w:rsid w:val="008C1918"/>
    <w:rsid w:val="008C649C"/>
    <w:rsid w:val="008C7E74"/>
    <w:rsid w:val="008D0FF5"/>
    <w:rsid w:val="008D1F4D"/>
    <w:rsid w:val="008D1FEB"/>
    <w:rsid w:val="008D4581"/>
    <w:rsid w:val="008D5FE1"/>
    <w:rsid w:val="008D680C"/>
    <w:rsid w:val="008E2859"/>
    <w:rsid w:val="008E2CC5"/>
    <w:rsid w:val="008F041D"/>
    <w:rsid w:val="008F1A06"/>
    <w:rsid w:val="008F4651"/>
    <w:rsid w:val="0090058E"/>
    <w:rsid w:val="009008FE"/>
    <w:rsid w:val="0090649E"/>
    <w:rsid w:val="00907FF7"/>
    <w:rsid w:val="00916624"/>
    <w:rsid w:val="00916DBF"/>
    <w:rsid w:val="009171D1"/>
    <w:rsid w:val="00920F0D"/>
    <w:rsid w:val="00922B3E"/>
    <w:rsid w:val="00923407"/>
    <w:rsid w:val="0092581F"/>
    <w:rsid w:val="009264A8"/>
    <w:rsid w:val="00926825"/>
    <w:rsid w:val="00927DEF"/>
    <w:rsid w:val="00927EDA"/>
    <w:rsid w:val="00927F73"/>
    <w:rsid w:val="00931442"/>
    <w:rsid w:val="00934AF1"/>
    <w:rsid w:val="009358E0"/>
    <w:rsid w:val="00936BB6"/>
    <w:rsid w:val="00941FF6"/>
    <w:rsid w:val="00944A32"/>
    <w:rsid w:val="00944B46"/>
    <w:rsid w:val="00945058"/>
    <w:rsid w:val="009455A0"/>
    <w:rsid w:val="00946458"/>
    <w:rsid w:val="009475E1"/>
    <w:rsid w:val="00956C4F"/>
    <w:rsid w:val="00956D49"/>
    <w:rsid w:val="009577F9"/>
    <w:rsid w:val="0096196B"/>
    <w:rsid w:val="0096341E"/>
    <w:rsid w:val="00963F81"/>
    <w:rsid w:val="00964175"/>
    <w:rsid w:val="00964751"/>
    <w:rsid w:val="009669E0"/>
    <w:rsid w:val="00967944"/>
    <w:rsid w:val="00967C71"/>
    <w:rsid w:val="00971E11"/>
    <w:rsid w:val="009734C4"/>
    <w:rsid w:val="00975559"/>
    <w:rsid w:val="00976006"/>
    <w:rsid w:val="00976529"/>
    <w:rsid w:val="00976BF8"/>
    <w:rsid w:val="0097754D"/>
    <w:rsid w:val="00977A01"/>
    <w:rsid w:val="00977E36"/>
    <w:rsid w:val="00977FB8"/>
    <w:rsid w:val="00981065"/>
    <w:rsid w:val="00982F14"/>
    <w:rsid w:val="00985789"/>
    <w:rsid w:val="00985AE9"/>
    <w:rsid w:val="00985BDB"/>
    <w:rsid w:val="009869D1"/>
    <w:rsid w:val="00993BE3"/>
    <w:rsid w:val="009966F9"/>
    <w:rsid w:val="0099685C"/>
    <w:rsid w:val="009A11B7"/>
    <w:rsid w:val="009A1749"/>
    <w:rsid w:val="009A5692"/>
    <w:rsid w:val="009A7F0C"/>
    <w:rsid w:val="009B04B9"/>
    <w:rsid w:val="009B3B86"/>
    <w:rsid w:val="009B3D3D"/>
    <w:rsid w:val="009B5BD7"/>
    <w:rsid w:val="009B728F"/>
    <w:rsid w:val="009C25EC"/>
    <w:rsid w:val="009C267B"/>
    <w:rsid w:val="009C3512"/>
    <w:rsid w:val="009C3B00"/>
    <w:rsid w:val="009C5262"/>
    <w:rsid w:val="009C793B"/>
    <w:rsid w:val="009C7F66"/>
    <w:rsid w:val="009D0D62"/>
    <w:rsid w:val="009D2BCD"/>
    <w:rsid w:val="009D5678"/>
    <w:rsid w:val="009D6B4E"/>
    <w:rsid w:val="009E0388"/>
    <w:rsid w:val="009E24A1"/>
    <w:rsid w:val="009E250A"/>
    <w:rsid w:val="009E2D5C"/>
    <w:rsid w:val="009E35F9"/>
    <w:rsid w:val="009E555C"/>
    <w:rsid w:val="009F0055"/>
    <w:rsid w:val="009F04E1"/>
    <w:rsid w:val="009F0BF6"/>
    <w:rsid w:val="009F1D62"/>
    <w:rsid w:val="009F1EBD"/>
    <w:rsid w:val="009F2482"/>
    <w:rsid w:val="009F2ABD"/>
    <w:rsid w:val="009F48A0"/>
    <w:rsid w:val="009F5B46"/>
    <w:rsid w:val="009F5F05"/>
    <w:rsid w:val="009F6305"/>
    <w:rsid w:val="009F710D"/>
    <w:rsid w:val="009F78FF"/>
    <w:rsid w:val="00A00C90"/>
    <w:rsid w:val="00A00F80"/>
    <w:rsid w:val="00A01911"/>
    <w:rsid w:val="00A038FA"/>
    <w:rsid w:val="00A05241"/>
    <w:rsid w:val="00A05E44"/>
    <w:rsid w:val="00A06FA6"/>
    <w:rsid w:val="00A116D6"/>
    <w:rsid w:val="00A123D7"/>
    <w:rsid w:val="00A129C2"/>
    <w:rsid w:val="00A13919"/>
    <w:rsid w:val="00A145A3"/>
    <w:rsid w:val="00A16C02"/>
    <w:rsid w:val="00A17EAF"/>
    <w:rsid w:val="00A20E8A"/>
    <w:rsid w:val="00A21F01"/>
    <w:rsid w:val="00A22A08"/>
    <w:rsid w:val="00A22E12"/>
    <w:rsid w:val="00A25BCD"/>
    <w:rsid w:val="00A26677"/>
    <w:rsid w:val="00A27FDD"/>
    <w:rsid w:val="00A30369"/>
    <w:rsid w:val="00A31101"/>
    <w:rsid w:val="00A32A24"/>
    <w:rsid w:val="00A32F6C"/>
    <w:rsid w:val="00A3638E"/>
    <w:rsid w:val="00A37A66"/>
    <w:rsid w:val="00A37B56"/>
    <w:rsid w:val="00A40CF5"/>
    <w:rsid w:val="00A419ED"/>
    <w:rsid w:val="00A43033"/>
    <w:rsid w:val="00A51022"/>
    <w:rsid w:val="00A52344"/>
    <w:rsid w:val="00A52530"/>
    <w:rsid w:val="00A536E0"/>
    <w:rsid w:val="00A55212"/>
    <w:rsid w:val="00A56A6C"/>
    <w:rsid w:val="00A607E4"/>
    <w:rsid w:val="00A60A8B"/>
    <w:rsid w:val="00A61880"/>
    <w:rsid w:val="00A622D9"/>
    <w:rsid w:val="00A6349B"/>
    <w:rsid w:val="00A66163"/>
    <w:rsid w:val="00A673FC"/>
    <w:rsid w:val="00A676F4"/>
    <w:rsid w:val="00A677DD"/>
    <w:rsid w:val="00A70537"/>
    <w:rsid w:val="00A70B35"/>
    <w:rsid w:val="00A70D7B"/>
    <w:rsid w:val="00A72B3D"/>
    <w:rsid w:val="00A7666C"/>
    <w:rsid w:val="00A76AD9"/>
    <w:rsid w:val="00A816CF"/>
    <w:rsid w:val="00A82C9F"/>
    <w:rsid w:val="00A84388"/>
    <w:rsid w:val="00A844AC"/>
    <w:rsid w:val="00A84F40"/>
    <w:rsid w:val="00A853F3"/>
    <w:rsid w:val="00A85DFF"/>
    <w:rsid w:val="00A86046"/>
    <w:rsid w:val="00A873A3"/>
    <w:rsid w:val="00A909A2"/>
    <w:rsid w:val="00A910CE"/>
    <w:rsid w:val="00A91154"/>
    <w:rsid w:val="00A9297E"/>
    <w:rsid w:val="00A92F0B"/>
    <w:rsid w:val="00A9332C"/>
    <w:rsid w:val="00A933A8"/>
    <w:rsid w:val="00A959DE"/>
    <w:rsid w:val="00A95C9D"/>
    <w:rsid w:val="00AA018A"/>
    <w:rsid w:val="00AA1455"/>
    <w:rsid w:val="00AA34EA"/>
    <w:rsid w:val="00AA5107"/>
    <w:rsid w:val="00AA51F8"/>
    <w:rsid w:val="00AA72AA"/>
    <w:rsid w:val="00AA7A18"/>
    <w:rsid w:val="00AA7F3C"/>
    <w:rsid w:val="00AB0BEC"/>
    <w:rsid w:val="00AB0F27"/>
    <w:rsid w:val="00AB1718"/>
    <w:rsid w:val="00AB52F8"/>
    <w:rsid w:val="00AB7FDB"/>
    <w:rsid w:val="00AC024D"/>
    <w:rsid w:val="00AC0EAB"/>
    <w:rsid w:val="00AC12C1"/>
    <w:rsid w:val="00AC732E"/>
    <w:rsid w:val="00AD0E6A"/>
    <w:rsid w:val="00AD4C3F"/>
    <w:rsid w:val="00AD4FD6"/>
    <w:rsid w:val="00AD57EB"/>
    <w:rsid w:val="00AD5C77"/>
    <w:rsid w:val="00AD6BAA"/>
    <w:rsid w:val="00AD7B44"/>
    <w:rsid w:val="00AE20A0"/>
    <w:rsid w:val="00AE4A7C"/>
    <w:rsid w:val="00AE58D5"/>
    <w:rsid w:val="00AE617A"/>
    <w:rsid w:val="00AE6C2D"/>
    <w:rsid w:val="00AF0EFD"/>
    <w:rsid w:val="00AF20D3"/>
    <w:rsid w:val="00AF2E96"/>
    <w:rsid w:val="00AF377F"/>
    <w:rsid w:val="00B003FE"/>
    <w:rsid w:val="00B010ED"/>
    <w:rsid w:val="00B02883"/>
    <w:rsid w:val="00B03B58"/>
    <w:rsid w:val="00B04B24"/>
    <w:rsid w:val="00B0547F"/>
    <w:rsid w:val="00B06082"/>
    <w:rsid w:val="00B114EB"/>
    <w:rsid w:val="00B11AB5"/>
    <w:rsid w:val="00B15528"/>
    <w:rsid w:val="00B156C4"/>
    <w:rsid w:val="00B20FE0"/>
    <w:rsid w:val="00B21C9C"/>
    <w:rsid w:val="00B2350C"/>
    <w:rsid w:val="00B2379E"/>
    <w:rsid w:val="00B2522E"/>
    <w:rsid w:val="00B3688F"/>
    <w:rsid w:val="00B41931"/>
    <w:rsid w:val="00B4271B"/>
    <w:rsid w:val="00B427C2"/>
    <w:rsid w:val="00B451F8"/>
    <w:rsid w:val="00B45B30"/>
    <w:rsid w:val="00B464E8"/>
    <w:rsid w:val="00B46AB8"/>
    <w:rsid w:val="00B47C78"/>
    <w:rsid w:val="00B509EE"/>
    <w:rsid w:val="00B519EC"/>
    <w:rsid w:val="00B52DB1"/>
    <w:rsid w:val="00B52FAA"/>
    <w:rsid w:val="00B535E5"/>
    <w:rsid w:val="00B55C30"/>
    <w:rsid w:val="00B60296"/>
    <w:rsid w:val="00B630D5"/>
    <w:rsid w:val="00B63ABC"/>
    <w:rsid w:val="00B646E1"/>
    <w:rsid w:val="00B65717"/>
    <w:rsid w:val="00B71545"/>
    <w:rsid w:val="00B730B0"/>
    <w:rsid w:val="00B734BB"/>
    <w:rsid w:val="00B7399B"/>
    <w:rsid w:val="00B73A6E"/>
    <w:rsid w:val="00B74E53"/>
    <w:rsid w:val="00B76402"/>
    <w:rsid w:val="00B76919"/>
    <w:rsid w:val="00B80D6B"/>
    <w:rsid w:val="00B81B2F"/>
    <w:rsid w:val="00B83937"/>
    <w:rsid w:val="00B83AF4"/>
    <w:rsid w:val="00B84801"/>
    <w:rsid w:val="00B858FD"/>
    <w:rsid w:val="00B87CAE"/>
    <w:rsid w:val="00B905AC"/>
    <w:rsid w:val="00B908E4"/>
    <w:rsid w:val="00B92554"/>
    <w:rsid w:val="00B93794"/>
    <w:rsid w:val="00B942F9"/>
    <w:rsid w:val="00B9510E"/>
    <w:rsid w:val="00B96A4D"/>
    <w:rsid w:val="00B96D18"/>
    <w:rsid w:val="00BA5C7F"/>
    <w:rsid w:val="00BB06DD"/>
    <w:rsid w:val="00BB1D21"/>
    <w:rsid w:val="00BB471A"/>
    <w:rsid w:val="00BB7DE4"/>
    <w:rsid w:val="00BC0A2B"/>
    <w:rsid w:val="00BC2CC5"/>
    <w:rsid w:val="00BC2E2E"/>
    <w:rsid w:val="00BC3201"/>
    <w:rsid w:val="00BC7CC7"/>
    <w:rsid w:val="00BD2ACB"/>
    <w:rsid w:val="00BD30AF"/>
    <w:rsid w:val="00BD3353"/>
    <w:rsid w:val="00BD4D3E"/>
    <w:rsid w:val="00BD5247"/>
    <w:rsid w:val="00BD64E4"/>
    <w:rsid w:val="00BE08D8"/>
    <w:rsid w:val="00BE1702"/>
    <w:rsid w:val="00BE1B94"/>
    <w:rsid w:val="00BE3A01"/>
    <w:rsid w:val="00BE47D3"/>
    <w:rsid w:val="00BE5193"/>
    <w:rsid w:val="00BE5394"/>
    <w:rsid w:val="00BE7747"/>
    <w:rsid w:val="00BE7865"/>
    <w:rsid w:val="00BF02C1"/>
    <w:rsid w:val="00BF24B3"/>
    <w:rsid w:val="00BF36E0"/>
    <w:rsid w:val="00BF610C"/>
    <w:rsid w:val="00BF63E2"/>
    <w:rsid w:val="00C01E19"/>
    <w:rsid w:val="00C02E97"/>
    <w:rsid w:val="00C06484"/>
    <w:rsid w:val="00C07186"/>
    <w:rsid w:val="00C07A6B"/>
    <w:rsid w:val="00C117DB"/>
    <w:rsid w:val="00C16691"/>
    <w:rsid w:val="00C2670C"/>
    <w:rsid w:val="00C26AEE"/>
    <w:rsid w:val="00C27343"/>
    <w:rsid w:val="00C30687"/>
    <w:rsid w:val="00C31BF9"/>
    <w:rsid w:val="00C31FD8"/>
    <w:rsid w:val="00C34D27"/>
    <w:rsid w:val="00C35940"/>
    <w:rsid w:val="00C36BDF"/>
    <w:rsid w:val="00C40FBF"/>
    <w:rsid w:val="00C4232A"/>
    <w:rsid w:val="00C429D3"/>
    <w:rsid w:val="00C440D5"/>
    <w:rsid w:val="00C44486"/>
    <w:rsid w:val="00C50D5E"/>
    <w:rsid w:val="00C52382"/>
    <w:rsid w:val="00C54832"/>
    <w:rsid w:val="00C60307"/>
    <w:rsid w:val="00C629F7"/>
    <w:rsid w:val="00C6368F"/>
    <w:rsid w:val="00C63764"/>
    <w:rsid w:val="00C6737A"/>
    <w:rsid w:val="00C7021A"/>
    <w:rsid w:val="00C707FC"/>
    <w:rsid w:val="00C724F2"/>
    <w:rsid w:val="00C731A1"/>
    <w:rsid w:val="00C73D31"/>
    <w:rsid w:val="00C746D3"/>
    <w:rsid w:val="00C76E3E"/>
    <w:rsid w:val="00C803F0"/>
    <w:rsid w:val="00C812D8"/>
    <w:rsid w:val="00C822D4"/>
    <w:rsid w:val="00C82CF6"/>
    <w:rsid w:val="00C83ECC"/>
    <w:rsid w:val="00C8524A"/>
    <w:rsid w:val="00C86DB8"/>
    <w:rsid w:val="00C87806"/>
    <w:rsid w:val="00C9478C"/>
    <w:rsid w:val="00CA0DBC"/>
    <w:rsid w:val="00CA20B1"/>
    <w:rsid w:val="00CA6F60"/>
    <w:rsid w:val="00CB0054"/>
    <w:rsid w:val="00CB1537"/>
    <w:rsid w:val="00CB172B"/>
    <w:rsid w:val="00CB3CF3"/>
    <w:rsid w:val="00CB4999"/>
    <w:rsid w:val="00CB5EDA"/>
    <w:rsid w:val="00CC0261"/>
    <w:rsid w:val="00CC0546"/>
    <w:rsid w:val="00CC263E"/>
    <w:rsid w:val="00CC5F80"/>
    <w:rsid w:val="00CC6F6F"/>
    <w:rsid w:val="00CD112A"/>
    <w:rsid w:val="00CD2EEC"/>
    <w:rsid w:val="00CD3369"/>
    <w:rsid w:val="00CD64A1"/>
    <w:rsid w:val="00CD6BAF"/>
    <w:rsid w:val="00CE03BC"/>
    <w:rsid w:val="00CE0961"/>
    <w:rsid w:val="00CE22F2"/>
    <w:rsid w:val="00CE4FCC"/>
    <w:rsid w:val="00CE5216"/>
    <w:rsid w:val="00CE54A0"/>
    <w:rsid w:val="00CE565B"/>
    <w:rsid w:val="00CF27F4"/>
    <w:rsid w:val="00CF443E"/>
    <w:rsid w:val="00D00402"/>
    <w:rsid w:val="00D015A1"/>
    <w:rsid w:val="00D03308"/>
    <w:rsid w:val="00D03B5D"/>
    <w:rsid w:val="00D046D6"/>
    <w:rsid w:val="00D0493E"/>
    <w:rsid w:val="00D04A5D"/>
    <w:rsid w:val="00D06341"/>
    <w:rsid w:val="00D071FF"/>
    <w:rsid w:val="00D07E58"/>
    <w:rsid w:val="00D10BDF"/>
    <w:rsid w:val="00D10FC5"/>
    <w:rsid w:val="00D13763"/>
    <w:rsid w:val="00D13FDA"/>
    <w:rsid w:val="00D141E6"/>
    <w:rsid w:val="00D148DD"/>
    <w:rsid w:val="00D160EE"/>
    <w:rsid w:val="00D21244"/>
    <w:rsid w:val="00D21359"/>
    <w:rsid w:val="00D225E5"/>
    <w:rsid w:val="00D23934"/>
    <w:rsid w:val="00D25DF1"/>
    <w:rsid w:val="00D266E2"/>
    <w:rsid w:val="00D2777B"/>
    <w:rsid w:val="00D27C92"/>
    <w:rsid w:val="00D32787"/>
    <w:rsid w:val="00D34ECF"/>
    <w:rsid w:val="00D360F4"/>
    <w:rsid w:val="00D42271"/>
    <w:rsid w:val="00D4369C"/>
    <w:rsid w:val="00D43892"/>
    <w:rsid w:val="00D44001"/>
    <w:rsid w:val="00D44778"/>
    <w:rsid w:val="00D44B27"/>
    <w:rsid w:val="00D4630B"/>
    <w:rsid w:val="00D4716C"/>
    <w:rsid w:val="00D47528"/>
    <w:rsid w:val="00D477A4"/>
    <w:rsid w:val="00D5025D"/>
    <w:rsid w:val="00D5031C"/>
    <w:rsid w:val="00D50BBC"/>
    <w:rsid w:val="00D51C8F"/>
    <w:rsid w:val="00D52127"/>
    <w:rsid w:val="00D52146"/>
    <w:rsid w:val="00D532B9"/>
    <w:rsid w:val="00D55312"/>
    <w:rsid w:val="00D56A06"/>
    <w:rsid w:val="00D578DD"/>
    <w:rsid w:val="00D57C95"/>
    <w:rsid w:val="00D57CC8"/>
    <w:rsid w:val="00D60202"/>
    <w:rsid w:val="00D614E6"/>
    <w:rsid w:val="00D625E6"/>
    <w:rsid w:val="00D71ED0"/>
    <w:rsid w:val="00D71FC9"/>
    <w:rsid w:val="00D7280B"/>
    <w:rsid w:val="00D74BB7"/>
    <w:rsid w:val="00D75552"/>
    <w:rsid w:val="00D77F47"/>
    <w:rsid w:val="00D80FA3"/>
    <w:rsid w:val="00D81345"/>
    <w:rsid w:val="00D857D4"/>
    <w:rsid w:val="00D85DCB"/>
    <w:rsid w:val="00D87DC9"/>
    <w:rsid w:val="00D9002D"/>
    <w:rsid w:val="00D901EF"/>
    <w:rsid w:val="00D90241"/>
    <w:rsid w:val="00D904F9"/>
    <w:rsid w:val="00D90BD8"/>
    <w:rsid w:val="00D91BED"/>
    <w:rsid w:val="00D92872"/>
    <w:rsid w:val="00D94087"/>
    <w:rsid w:val="00D9478B"/>
    <w:rsid w:val="00D95AFB"/>
    <w:rsid w:val="00DA268B"/>
    <w:rsid w:val="00DA2CB2"/>
    <w:rsid w:val="00DA48B1"/>
    <w:rsid w:val="00DA674D"/>
    <w:rsid w:val="00DA6C09"/>
    <w:rsid w:val="00DA74F5"/>
    <w:rsid w:val="00DB0305"/>
    <w:rsid w:val="00DB184C"/>
    <w:rsid w:val="00DB1912"/>
    <w:rsid w:val="00DB21F1"/>
    <w:rsid w:val="00DB44C7"/>
    <w:rsid w:val="00DB6AAE"/>
    <w:rsid w:val="00DB717B"/>
    <w:rsid w:val="00DC132A"/>
    <w:rsid w:val="00DC3FB2"/>
    <w:rsid w:val="00DC4C57"/>
    <w:rsid w:val="00DD03E1"/>
    <w:rsid w:val="00DD0546"/>
    <w:rsid w:val="00DD1329"/>
    <w:rsid w:val="00DD1453"/>
    <w:rsid w:val="00DD2921"/>
    <w:rsid w:val="00DD409A"/>
    <w:rsid w:val="00DD58BE"/>
    <w:rsid w:val="00DD59DF"/>
    <w:rsid w:val="00DD6FC3"/>
    <w:rsid w:val="00DD7D7B"/>
    <w:rsid w:val="00DE08AE"/>
    <w:rsid w:val="00DE1DF0"/>
    <w:rsid w:val="00DE2026"/>
    <w:rsid w:val="00DE4E72"/>
    <w:rsid w:val="00DE513D"/>
    <w:rsid w:val="00DE51D0"/>
    <w:rsid w:val="00DE72BF"/>
    <w:rsid w:val="00DF02DC"/>
    <w:rsid w:val="00DF36F5"/>
    <w:rsid w:val="00DF3E53"/>
    <w:rsid w:val="00DF545B"/>
    <w:rsid w:val="00E00CA1"/>
    <w:rsid w:val="00E04E11"/>
    <w:rsid w:val="00E057B6"/>
    <w:rsid w:val="00E05C93"/>
    <w:rsid w:val="00E0719E"/>
    <w:rsid w:val="00E07EC4"/>
    <w:rsid w:val="00E1775E"/>
    <w:rsid w:val="00E203CA"/>
    <w:rsid w:val="00E2040E"/>
    <w:rsid w:val="00E20F8C"/>
    <w:rsid w:val="00E21B09"/>
    <w:rsid w:val="00E24AC3"/>
    <w:rsid w:val="00E26DFA"/>
    <w:rsid w:val="00E27CE0"/>
    <w:rsid w:val="00E30FBB"/>
    <w:rsid w:val="00E33D21"/>
    <w:rsid w:val="00E33EC6"/>
    <w:rsid w:val="00E35C9C"/>
    <w:rsid w:val="00E35EF7"/>
    <w:rsid w:val="00E362FF"/>
    <w:rsid w:val="00E37BDD"/>
    <w:rsid w:val="00E40072"/>
    <w:rsid w:val="00E46402"/>
    <w:rsid w:val="00E46A03"/>
    <w:rsid w:val="00E52005"/>
    <w:rsid w:val="00E538DA"/>
    <w:rsid w:val="00E54AE5"/>
    <w:rsid w:val="00E5513C"/>
    <w:rsid w:val="00E5622D"/>
    <w:rsid w:val="00E61566"/>
    <w:rsid w:val="00E664CE"/>
    <w:rsid w:val="00E66C0C"/>
    <w:rsid w:val="00E721C7"/>
    <w:rsid w:val="00E75B99"/>
    <w:rsid w:val="00E761CE"/>
    <w:rsid w:val="00E77DDF"/>
    <w:rsid w:val="00E83C01"/>
    <w:rsid w:val="00E83F3B"/>
    <w:rsid w:val="00E83F8C"/>
    <w:rsid w:val="00E86949"/>
    <w:rsid w:val="00E87844"/>
    <w:rsid w:val="00E94E9A"/>
    <w:rsid w:val="00E97ECC"/>
    <w:rsid w:val="00EA0F5A"/>
    <w:rsid w:val="00EA1E9F"/>
    <w:rsid w:val="00EA39DC"/>
    <w:rsid w:val="00EA3CC6"/>
    <w:rsid w:val="00EA57DF"/>
    <w:rsid w:val="00EA637D"/>
    <w:rsid w:val="00EA7527"/>
    <w:rsid w:val="00EB42D4"/>
    <w:rsid w:val="00EB4C3B"/>
    <w:rsid w:val="00EB59DE"/>
    <w:rsid w:val="00EC03D9"/>
    <w:rsid w:val="00EC167C"/>
    <w:rsid w:val="00EC3A01"/>
    <w:rsid w:val="00EC404B"/>
    <w:rsid w:val="00EC520F"/>
    <w:rsid w:val="00EC638F"/>
    <w:rsid w:val="00EC697F"/>
    <w:rsid w:val="00EC7756"/>
    <w:rsid w:val="00ED05AB"/>
    <w:rsid w:val="00ED06EF"/>
    <w:rsid w:val="00ED5ABD"/>
    <w:rsid w:val="00ED75C0"/>
    <w:rsid w:val="00EE23A5"/>
    <w:rsid w:val="00EE3D03"/>
    <w:rsid w:val="00EE5897"/>
    <w:rsid w:val="00EE692A"/>
    <w:rsid w:val="00EE6B56"/>
    <w:rsid w:val="00EE7C38"/>
    <w:rsid w:val="00EF08FB"/>
    <w:rsid w:val="00EF0978"/>
    <w:rsid w:val="00EF1872"/>
    <w:rsid w:val="00EF1BAF"/>
    <w:rsid w:val="00EF2380"/>
    <w:rsid w:val="00EF3DD6"/>
    <w:rsid w:val="00EF556D"/>
    <w:rsid w:val="00EF64A2"/>
    <w:rsid w:val="00EF72CD"/>
    <w:rsid w:val="00EF77AC"/>
    <w:rsid w:val="00EF7CD2"/>
    <w:rsid w:val="00F00878"/>
    <w:rsid w:val="00F013CB"/>
    <w:rsid w:val="00F023FB"/>
    <w:rsid w:val="00F0331D"/>
    <w:rsid w:val="00F035E5"/>
    <w:rsid w:val="00F075BA"/>
    <w:rsid w:val="00F07CF6"/>
    <w:rsid w:val="00F1113D"/>
    <w:rsid w:val="00F111AD"/>
    <w:rsid w:val="00F16517"/>
    <w:rsid w:val="00F204FA"/>
    <w:rsid w:val="00F2205F"/>
    <w:rsid w:val="00F22695"/>
    <w:rsid w:val="00F23174"/>
    <w:rsid w:val="00F27C0E"/>
    <w:rsid w:val="00F32C4F"/>
    <w:rsid w:val="00F40B4C"/>
    <w:rsid w:val="00F44F24"/>
    <w:rsid w:val="00F45B96"/>
    <w:rsid w:val="00F4705B"/>
    <w:rsid w:val="00F4717A"/>
    <w:rsid w:val="00F504CF"/>
    <w:rsid w:val="00F52906"/>
    <w:rsid w:val="00F536BC"/>
    <w:rsid w:val="00F53951"/>
    <w:rsid w:val="00F5538E"/>
    <w:rsid w:val="00F55FD6"/>
    <w:rsid w:val="00F57642"/>
    <w:rsid w:val="00F608AB"/>
    <w:rsid w:val="00F707F4"/>
    <w:rsid w:val="00F708A8"/>
    <w:rsid w:val="00F7149C"/>
    <w:rsid w:val="00F74B3A"/>
    <w:rsid w:val="00F75EA4"/>
    <w:rsid w:val="00F76CDE"/>
    <w:rsid w:val="00F77C4A"/>
    <w:rsid w:val="00F81097"/>
    <w:rsid w:val="00F8265D"/>
    <w:rsid w:val="00F85CC1"/>
    <w:rsid w:val="00F86034"/>
    <w:rsid w:val="00F86245"/>
    <w:rsid w:val="00F90A10"/>
    <w:rsid w:val="00F92CD9"/>
    <w:rsid w:val="00F947A3"/>
    <w:rsid w:val="00F94DA1"/>
    <w:rsid w:val="00F96181"/>
    <w:rsid w:val="00F97C94"/>
    <w:rsid w:val="00F97CD1"/>
    <w:rsid w:val="00FA029C"/>
    <w:rsid w:val="00FA1081"/>
    <w:rsid w:val="00FA47C1"/>
    <w:rsid w:val="00FA4E4B"/>
    <w:rsid w:val="00FA5024"/>
    <w:rsid w:val="00FA630B"/>
    <w:rsid w:val="00FA6444"/>
    <w:rsid w:val="00FA725D"/>
    <w:rsid w:val="00FA7429"/>
    <w:rsid w:val="00FB1C67"/>
    <w:rsid w:val="00FB631B"/>
    <w:rsid w:val="00FC1679"/>
    <w:rsid w:val="00FC1A0E"/>
    <w:rsid w:val="00FC2001"/>
    <w:rsid w:val="00FC3DB9"/>
    <w:rsid w:val="00FC3E1F"/>
    <w:rsid w:val="00FC5208"/>
    <w:rsid w:val="00FD061A"/>
    <w:rsid w:val="00FD18FA"/>
    <w:rsid w:val="00FD191A"/>
    <w:rsid w:val="00FD2660"/>
    <w:rsid w:val="00FD4A4A"/>
    <w:rsid w:val="00FD5A28"/>
    <w:rsid w:val="00FD786A"/>
    <w:rsid w:val="00FE6239"/>
    <w:rsid w:val="00FE7C03"/>
    <w:rsid w:val="00FF0A2C"/>
    <w:rsid w:val="00FF202D"/>
    <w:rsid w:val="00FF21E7"/>
    <w:rsid w:val="00FF24AC"/>
    <w:rsid w:val="00FF2FEE"/>
    <w:rsid w:val="00FF3146"/>
    <w:rsid w:val="00FF6862"/>
    <w:rsid w:val="00FF6EFA"/>
    <w:rsid w:val="00FF7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5E0D7"/>
  <w15:chartTrackingRefBased/>
  <w15:docId w15:val="{0B699EA0-7174-4FD5-A519-A79472E83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9C6"/>
    <w:pPr>
      <w:spacing w:before="160" w:line="360" w:lineRule="auto"/>
      <w:jc w:val="both"/>
    </w:pPr>
    <w:rPr>
      <w:rFonts w:ascii="Arial" w:hAnsi="Arial"/>
      <w:sz w:val="24"/>
      <w:lang w:val="en-GB"/>
    </w:rPr>
  </w:style>
  <w:style w:type="paragraph" w:styleId="Heading1">
    <w:name w:val="heading 1"/>
    <w:basedOn w:val="Normal"/>
    <w:next w:val="Normal"/>
    <w:link w:val="Heading1Char"/>
    <w:uiPriority w:val="9"/>
    <w:qFormat/>
    <w:pPr>
      <w:keepNext/>
      <w:keepLines/>
      <w:numPr>
        <w:numId w:val="4"/>
      </w:numPr>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985BDB"/>
    <w:pPr>
      <w:keepNext/>
      <w:keepLines/>
      <w:numPr>
        <w:ilvl w:val="1"/>
        <w:numId w:val="4"/>
      </w:numPr>
      <w:spacing w:before="40" w:after="0"/>
      <w:outlineLvl w:val="1"/>
    </w:pPr>
    <w:rPr>
      <w:rFonts w:eastAsiaTheme="majorEastAsia" w:cstheme="majorBidi"/>
      <w:b/>
      <w:bCs/>
      <w:szCs w:val="28"/>
    </w:rPr>
  </w:style>
  <w:style w:type="paragraph" w:styleId="Heading3">
    <w:name w:val="heading 3"/>
    <w:basedOn w:val="Normal"/>
    <w:next w:val="Normal"/>
    <w:link w:val="Heading3Char"/>
    <w:uiPriority w:val="9"/>
    <w:unhideWhenUsed/>
    <w:qFormat/>
    <w:pPr>
      <w:keepNext/>
      <w:keepLines/>
      <w:numPr>
        <w:ilvl w:val="2"/>
        <w:numId w:val="4"/>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D191A"/>
    <w:pPr>
      <w:keepNext/>
      <w:keepLines/>
      <w:numPr>
        <w:ilvl w:val="3"/>
        <w:numId w:val="4"/>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985BDB"/>
    <w:rPr>
      <w:rFonts w:ascii="Arial" w:eastAsiaTheme="majorEastAsia" w:hAnsi="Arial" w:cstheme="majorBidi"/>
      <w:b/>
      <w:bCs/>
      <w:sz w:val="24"/>
      <w:szCs w:val="28"/>
      <w:lang w:val="en-GB"/>
    </w:rPr>
  </w:style>
  <w:style w:type="character" w:customStyle="1" w:styleId="Heading3Char">
    <w:name w:val="Heading 3 Char"/>
    <w:basedOn w:val="DefaultParagraphFont"/>
    <w:link w:val="Heading3"/>
    <w:uiPriority w:val="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FD191A"/>
    <w:rPr>
      <w:rFonts w:ascii="Arial" w:eastAsiaTheme="majorEastAsia" w:hAnsi="Arial" w:cstheme="majorBidi"/>
      <w:b/>
      <w:iCs/>
      <w:color w:val="000000" w:themeColor="text1"/>
      <w:sz w:val="24"/>
      <w:lang w:val="en-GB"/>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pPr>
      <w:spacing w:before="0"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pPr>
      <w:spacing w:before="100" w:beforeAutospacing="1" w:after="100" w:afterAutospacing="1" w:line="240" w:lineRule="auto"/>
      <w:jc w:val="left"/>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Arial" w:hAnsi="Arial"/>
      <w:sz w:val="20"/>
      <w:szCs w:val="20"/>
      <w:lang w:val="en-GB"/>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Arial" w:hAnsi="Arial"/>
      <w:b/>
      <w:bCs/>
      <w:sz w:val="20"/>
      <w:szCs w:val="20"/>
      <w:lang w:val="en-GB"/>
    </w:rPr>
  </w:style>
  <w:style w:type="character" w:styleId="Hyperlink">
    <w:name w:val="Hyperlink"/>
    <w:basedOn w:val="DefaultParagraphFont"/>
    <w:uiPriority w:val="99"/>
    <w:unhideWhenUsed/>
    <w:rsid w:val="006F7440"/>
    <w:rPr>
      <w:color w:val="0563C1" w:themeColor="hyperlink"/>
      <w:u w:val="single"/>
    </w:rPr>
  </w:style>
  <w:style w:type="character" w:styleId="UnresolvedMention">
    <w:name w:val="Unresolved Mention"/>
    <w:basedOn w:val="DefaultParagraphFont"/>
    <w:uiPriority w:val="99"/>
    <w:semiHidden/>
    <w:unhideWhenUsed/>
    <w:rsid w:val="006F7440"/>
    <w:rPr>
      <w:color w:val="605E5C"/>
      <w:shd w:val="clear" w:color="auto" w:fill="E1DFDD"/>
    </w:rPr>
  </w:style>
  <w:style w:type="character" w:styleId="FollowedHyperlink">
    <w:name w:val="FollowedHyperlink"/>
    <w:basedOn w:val="DefaultParagraphFont"/>
    <w:uiPriority w:val="99"/>
    <w:semiHidden/>
    <w:unhideWhenUsed/>
    <w:rsid w:val="00EE5897"/>
    <w:rPr>
      <w:color w:val="954F72" w:themeColor="followedHyperlink"/>
      <w:u w:val="single"/>
    </w:rPr>
  </w:style>
  <w:style w:type="paragraph" w:styleId="TOCHeading">
    <w:name w:val="TOC Heading"/>
    <w:basedOn w:val="Heading1"/>
    <w:next w:val="Normal"/>
    <w:uiPriority w:val="39"/>
    <w:unhideWhenUsed/>
    <w:qFormat/>
    <w:rsid w:val="00EF08FB"/>
    <w:pPr>
      <w:numPr>
        <w:numId w:val="0"/>
      </w:numPr>
      <w:spacing w:before="480" w:line="276" w:lineRule="auto"/>
      <w:jc w:val="left"/>
      <w:outlineLvl w:val="9"/>
    </w:pPr>
    <w:rPr>
      <w:rFonts w:asciiTheme="majorHAnsi" w:hAnsiTheme="majorHAnsi"/>
      <w:bCs/>
      <w:color w:val="2E74B5" w:themeColor="accent1" w:themeShade="BF"/>
      <w:szCs w:val="28"/>
      <w:lang w:val="en-US"/>
    </w:rPr>
  </w:style>
  <w:style w:type="paragraph" w:styleId="TOC1">
    <w:name w:val="toc 1"/>
    <w:basedOn w:val="Normal"/>
    <w:next w:val="Normal"/>
    <w:autoRedefine/>
    <w:uiPriority w:val="39"/>
    <w:unhideWhenUsed/>
    <w:rsid w:val="00EF08FB"/>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rsid w:val="00EF08FB"/>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EF08FB"/>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EF08FB"/>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F08FB"/>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F08FB"/>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F08FB"/>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F08FB"/>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F08FB"/>
    <w:pPr>
      <w:spacing w:before="0" w:after="0"/>
      <w:ind w:left="1920"/>
      <w:jc w:val="left"/>
    </w:pPr>
    <w:rPr>
      <w:rFonts w:asciiTheme="minorHAnsi" w:hAnsiTheme="minorHAnsi" w:cstheme="minorHAnsi"/>
      <w:sz w:val="20"/>
      <w:szCs w:val="20"/>
    </w:rPr>
  </w:style>
  <w:style w:type="character" w:customStyle="1" w:styleId="notion-enable-hover">
    <w:name w:val="notion-enable-hover"/>
    <w:basedOn w:val="DefaultParagraphFont"/>
    <w:rsid w:val="00D625E6"/>
  </w:style>
  <w:style w:type="character" w:customStyle="1" w:styleId="authors">
    <w:name w:val="authors"/>
    <w:basedOn w:val="DefaultParagraphFont"/>
    <w:rsid w:val="00E24AC3"/>
  </w:style>
  <w:style w:type="character" w:styleId="Strong">
    <w:name w:val="Strong"/>
    <w:basedOn w:val="DefaultParagraphFont"/>
    <w:uiPriority w:val="22"/>
    <w:qFormat/>
    <w:rsid w:val="008F041D"/>
    <w:rPr>
      <w:b/>
      <w:bCs/>
    </w:rPr>
  </w:style>
  <w:style w:type="character" w:styleId="PlaceholderText">
    <w:name w:val="Placeholder Text"/>
    <w:basedOn w:val="DefaultParagraphFont"/>
    <w:uiPriority w:val="99"/>
    <w:semiHidden/>
    <w:rsid w:val="001439A1"/>
    <w:rPr>
      <w:color w:val="666666"/>
    </w:rPr>
  </w:style>
  <w:style w:type="paragraph" w:styleId="Revision">
    <w:name w:val="Revision"/>
    <w:hidden/>
    <w:uiPriority w:val="99"/>
    <w:semiHidden/>
    <w:rsid w:val="007348DD"/>
    <w:pPr>
      <w:spacing w:after="0" w:line="240" w:lineRule="auto"/>
    </w:pPr>
    <w:rPr>
      <w:rFonts w:ascii="Arial" w:hAnsi="Arial"/>
      <w:sz w:val="24"/>
      <w:lang w:val="en-GB"/>
    </w:rPr>
  </w:style>
  <w:style w:type="paragraph" w:styleId="TableofFigures">
    <w:name w:val="table of figures"/>
    <w:basedOn w:val="Normal"/>
    <w:next w:val="Normal"/>
    <w:uiPriority w:val="99"/>
    <w:unhideWhenUsed/>
    <w:rsid w:val="009F2AB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713">
      <w:bodyDiv w:val="1"/>
      <w:marLeft w:val="0"/>
      <w:marRight w:val="0"/>
      <w:marTop w:val="0"/>
      <w:marBottom w:val="0"/>
      <w:divBdr>
        <w:top w:val="none" w:sz="0" w:space="0" w:color="auto"/>
        <w:left w:val="none" w:sz="0" w:space="0" w:color="auto"/>
        <w:bottom w:val="none" w:sz="0" w:space="0" w:color="auto"/>
        <w:right w:val="none" w:sz="0" w:space="0" w:color="auto"/>
      </w:divBdr>
      <w:divsChild>
        <w:div w:id="1806657760">
          <w:marLeft w:val="0"/>
          <w:marRight w:val="0"/>
          <w:marTop w:val="0"/>
          <w:marBottom w:val="0"/>
          <w:divBdr>
            <w:top w:val="none" w:sz="0" w:space="0" w:color="auto"/>
            <w:left w:val="none" w:sz="0" w:space="0" w:color="auto"/>
            <w:bottom w:val="none" w:sz="0" w:space="0" w:color="auto"/>
            <w:right w:val="none" w:sz="0" w:space="0" w:color="auto"/>
          </w:divBdr>
          <w:divsChild>
            <w:div w:id="1632249911">
              <w:marLeft w:val="0"/>
              <w:marRight w:val="0"/>
              <w:marTop w:val="0"/>
              <w:marBottom w:val="0"/>
              <w:divBdr>
                <w:top w:val="none" w:sz="0" w:space="0" w:color="auto"/>
                <w:left w:val="none" w:sz="0" w:space="0" w:color="auto"/>
                <w:bottom w:val="none" w:sz="0" w:space="0" w:color="auto"/>
                <w:right w:val="none" w:sz="0" w:space="0" w:color="auto"/>
              </w:divBdr>
              <w:divsChild>
                <w:div w:id="15599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9717">
      <w:bodyDiv w:val="1"/>
      <w:marLeft w:val="0"/>
      <w:marRight w:val="0"/>
      <w:marTop w:val="0"/>
      <w:marBottom w:val="0"/>
      <w:divBdr>
        <w:top w:val="none" w:sz="0" w:space="0" w:color="auto"/>
        <w:left w:val="none" w:sz="0" w:space="0" w:color="auto"/>
        <w:bottom w:val="none" w:sz="0" w:space="0" w:color="auto"/>
        <w:right w:val="none" w:sz="0" w:space="0" w:color="auto"/>
      </w:divBdr>
    </w:div>
    <w:div w:id="48312027">
      <w:bodyDiv w:val="1"/>
      <w:marLeft w:val="0"/>
      <w:marRight w:val="0"/>
      <w:marTop w:val="0"/>
      <w:marBottom w:val="0"/>
      <w:divBdr>
        <w:top w:val="none" w:sz="0" w:space="0" w:color="auto"/>
        <w:left w:val="none" w:sz="0" w:space="0" w:color="auto"/>
        <w:bottom w:val="none" w:sz="0" w:space="0" w:color="auto"/>
        <w:right w:val="none" w:sz="0" w:space="0" w:color="auto"/>
      </w:divBdr>
    </w:div>
    <w:div w:id="90393079">
      <w:bodyDiv w:val="1"/>
      <w:marLeft w:val="0"/>
      <w:marRight w:val="0"/>
      <w:marTop w:val="0"/>
      <w:marBottom w:val="0"/>
      <w:divBdr>
        <w:top w:val="none" w:sz="0" w:space="0" w:color="auto"/>
        <w:left w:val="none" w:sz="0" w:space="0" w:color="auto"/>
        <w:bottom w:val="none" w:sz="0" w:space="0" w:color="auto"/>
        <w:right w:val="none" w:sz="0" w:space="0" w:color="auto"/>
      </w:divBdr>
    </w:div>
    <w:div w:id="105976793">
      <w:bodyDiv w:val="1"/>
      <w:marLeft w:val="0"/>
      <w:marRight w:val="0"/>
      <w:marTop w:val="0"/>
      <w:marBottom w:val="0"/>
      <w:divBdr>
        <w:top w:val="none" w:sz="0" w:space="0" w:color="auto"/>
        <w:left w:val="none" w:sz="0" w:space="0" w:color="auto"/>
        <w:bottom w:val="none" w:sz="0" w:space="0" w:color="auto"/>
        <w:right w:val="none" w:sz="0" w:space="0" w:color="auto"/>
      </w:divBdr>
    </w:div>
    <w:div w:id="131218285">
      <w:bodyDiv w:val="1"/>
      <w:marLeft w:val="0"/>
      <w:marRight w:val="0"/>
      <w:marTop w:val="0"/>
      <w:marBottom w:val="0"/>
      <w:divBdr>
        <w:top w:val="none" w:sz="0" w:space="0" w:color="auto"/>
        <w:left w:val="none" w:sz="0" w:space="0" w:color="auto"/>
        <w:bottom w:val="none" w:sz="0" w:space="0" w:color="auto"/>
        <w:right w:val="none" w:sz="0" w:space="0" w:color="auto"/>
      </w:divBdr>
    </w:div>
    <w:div w:id="131992117">
      <w:bodyDiv w:val="1"/>
      <w:marLeft w:val="0"/>
      <w:marRight w:val="0"/>
      <w:marTop w:val="0"/>
      <w:marBottom w:val="0"/>
      <w:divBdr>
        <w:top w:val="none" w:sz="0" w:space="0" w:color="auto"/>
        <w:left w:val="none" w:sz="0" w:space="0" w:color="auto"/>
        <w:bottom w:val="none" w:sz="0" w:space="0" w:color="auto"/>
        <w:right w:val="none" w:sz="0" w:space="0" w:color="auto"/>
      </w:divBdr>
    </w:div>
    <w:div w:id="135611371">
      <w:bodyDiv w:val="1"/>
      <w:marLeft w:val="0"/>
      <w:marRight w:val="0"/>
      <w:marTop w:val="0"/>
      <w:marBottom w:val="0"/>
      <w:divBdr>
        <w:top w:val="none" w:sz="0" w:space="0" w:color="auto"/>
        <w:left w:val="none" w:sz="0" w:space="0" w:color="auto"/>
        <w:bottom w:val="none" w:sz="0" w:space="0" w:color="auto"/>
        <w:right w:val="none" w:sz="0" w:space="0" w:color="auto"/>
      </w:divBdr>
    </w:div>
    <w:div w:id="153759683">
      <w:bodyDiv w:val="1"/>
      <w:marLeft w:val="0"/>
      <w:marRight w:val="0"/>
      <w:marTop w:val="0"/>
      <w:marBottom w:val="0"/>
      <w:divBdr>
        <w:top w:val="none" w:sz="0" w:space="0" w:color="auto"/>
        <w:left w:val="none" w:sz="0" w:space="0" w:color="auto"/>
        <w:bottom w:val="none" w:sz="0" w:space="0" w:color="auto"/>
        <w:right w:val="none" w:sz="0" w:space="0" w:color="auto"/>
      </w:divBdr>
    </w:div>
    <w:div w:id="188488948">
      <w:bodyDiv w:val="1"/>
      <w:marLeft w:val="0"/>
      <w:marRight w:val="0"/>
      <w:marTop w:val="0"/>
      <w:marBottom w:val="0"/>
      <w:divBdr>
        <w:top w:val="none" w:sz="0" w:space="0" w:color="auto"/>
        <w:left w:val="none" w:sz="0" w:space="0" w:color="auto"/>
        <w:bottom w:val="none" w:sz="0" w:space="0" w:color="auto"/>
        <w:right w:val="none" w:sz="0" w:space="0" w:color="auto"/>
      </w:divBdr>
    </w:div>
    <w:div w:id="189151695">
      <w:bodyDiv w:val="1"/>
      <w:marLeft w:val="0"/>
      <w:marRight w:val="0"/>
      <w:marTop w:val="0"/>
      <w:marBottom w:val="0"/>
      <w:divBdr>
        <w:top w:val="none" w:sz="0" w:space="0" w:color="auto"/>
        <w:left w:val="none" w:sz="0" w:space="0" w:color="auto"/>
        <w:bottom w:val="none" w:sz="0" w:space="0" w:color="auto"/>
        <w:right w:val="none" w:sz="0" w:space="0" w:color="auto"/>
      </w:divBdr>
      <w:divsChild>
        <w:div w:id="1822501134">
          <w:marLeft w:val="0"/>
          <w:marRight w:val="0"/>
          <w:marTop w:val="0"/>
          <w:marBottom w:val="0"/>
          <w:divBdr>
            <w:top w:val="none" w:sz="0" w:space="0" w:color="auto"/>
            <w:left w:val="none" w:sz="0" w:space="0" w:color="auto"/>
            <w:bottom w:val="none" w:sz="0" w:space="0" w:color="auto"/>
            <w:right w:val="none" w:sz="0" w:space="0" w:color="auto"/>
          </w:divBdr>
          <w:divsChild>
            <w:div w:id="1326982032">
              <w:marLeft w:val="0"/>
              <w:marRight w:val="0"/>
              <w:marTop w:val="0"/>
              <w:marBottom w:val="0"/>
              <w:divBdr>
                <w:top w:val="none" w:sz="0" w:space="0" w:color="auto"/>
                <w:left w:val="none" w:sz="0" w:space="0" w:color="auto"/>
                <w:bottom w:val="none" w:sz="0" w:space="0" w:color="auto"/>
                <w:right w:val="none" w:sz="0" w:space="0" w:color="auto"/>
              </w:divBdr>
              <w:divsChild>
                <w:div w:id="42303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2948">
      <w:bodyDiv w:val="1"/>
      <w:marLeft w:val="0"/>
      <w:marRight w:val="0"/>
      <w:marTop w:val="0"/>
      <w:marBottom w:val="0"/>
      <w:divBdr>
        <w:top w:val="none" w:sz="0" w:space="0" w:color="auto"/>
        <w:left w:val="none" w:sz="0" w:space="0" w:color="auto"/>
        <w:bottom w:val="none" w:sz="0" w:space="0" w:color="auto"/>
        <w:right w:val="none" w:sz="0" w:space="0" w:color="auto"/>
      </w:divBdr>
      <w:divsChild>
        <w:div w:id="1622540913">
          <w:marLeft w:val="480"/>
          <w:marRight w:val="0"/>
          <w:marTop w:val="0"/>
          <w:marBottom w:val="0"/>
          <w:divBdr>
            <w:top w:val="none" w:sz="0" w:space="0" w:color="auto"/>
            <w:left w:val="none" w:sz="0" w:space="0" w:color="auto"/>
            <w:bottom w:val="none" w:sz="0" w:space="0" w:color="auto"/>
            <w:right w:val="none" w:sz="0" w:space="0" w:color="auto"/>
          </w:divBdr>
        </w:div>
        <w:div w:id="673802510">
          <w:marLeft w:val="480"/>
          <w:marRight w:val="0"/>
          <w:marTop w:val="0"/>
          <w:marBottom w:val="0"/>
          <w:divBdr>
            <w:top w:val="none" w:sz="0" w:space="0" w:color="auto"/>
            <w:left w:val="none" w:sz="0" w:space="0" w:color="auto"/>
            <w:bottom w:val="none" w:sz="0" w:space="0" w:color="auto"/>
            <w:right w:val="none" w:sz="0" w:space="0" w:color="auto"/>
          </w:divBdr>
        </w:div>
        <w:div w:id="1925140515">
          <w:marLeft w:val="480"/>
          <w:marRight w:val="0"/>
          <w:marTop w:val="0"/>
          <w:marBottom w:val="0"/>
          <w:divBdr>
            <w:top w:val="none" w:sz="0" w:space="0" w:color="auto"/>
            <w:left w:val="none" w:sz="0" w:space="0" w:color="auto"/>
            <w:bottom w:val="none" w:sz="0" w:space="0" w:color="auto"/>
            <w:right w:val="none" w:sz="0" w:space="0" w:color="auto"/>
          </w:divBdr>
        </w:div>
        <w:div w:id="1707827535">
          <w:marLeft w:val="480"/>
          <w:marRight w:val="0"/>
          <w:marTop w:val="0"/>
          <w:marBottom w:val="0"/>
          <w:divBdr>
            <w:top w:val="none" w:sz="0" w:space="0" w:color="auto"/>
            <w:left w:val="none" w:sz="0" w:space="0" w:color="auto"/>
            <w:bottom w:val="none" w:sz="0" w:space="0" w:color="auto"/>
            <w:right w:val="none" w:sz="0" w:space="0" w:color="auto"/>
          </w:divBdr>
        </w:div>
        <w:div w:id="1159148717">
          <w:marLeft w:val="480"/>
          <w:marRight w:val="0"/>
          <w:marTop w:val="0"/>
          <w:marBottom w:val="0"/>
          <w:divBdr>
            <w:top w:val="none" w:sz="0" w:space="0" w:color="auto"/>
            <w:left w:val="none" w:sz="0" w:space="0" w:color="auto"/>
            <w:bottom w:val="none" w:sz="0" w:space="0" w:color="auto"/>
            <w:right w:val="none" w:sz="0" w:space="0" w:color="auto"/>
          </w:divBdr>
        </w:div>
        <w:div w:id="1741757429">
          <w:marLeft w:val="480"/>
          <w:marRight w:val="0"/>
          <w:marTop w:val="0"/>
          <w:marBottom w:val="0"/>
          <w:divBdr>
            <w:top w:val="none" w:sz="0" w:space="0" w:color="auto"/>
            <w:left w:val="none" w:sz="0" w:space="0" w:color="auto"/>
            <w:bottom w:val="none" w:sz="0" w:space="0" w:color="auto"/>
            <w:right w:val="none" w:sz="0" w:space="0" w:color="auto"/>
          </w:divBdr>
        </w:div>
        <w:div w:id="52311126">
          <w:marLeft w:val="480"/>
          <w:marRight w:val="0"/>
          <w:marTop w:val="0"/>
          <w:marBottom w:val="0"/>
          <w:divBdr>
            <w:top w:val="none" w:sz="0" w:space="0" w:color="auto"/>
            <w:left w:val="none" w:sz="0" w:space="0" w:color="auto"/>
            <w:bottom w:val="none" w:sz="0" w:space="0" w:color="auto"/>
            <w:right w:val="none" w:sz="0" w:space="0" w:color="auto"/>
          </w:divBdr>
        </w:div>
        <w:div w:id="1802572996">
          <w:marLeft w:val="480"/>
          <w:marRight w:val="0"/>
          <w:marTop w:val="0"/>
          <w:marBottom w:val="0"/>
          <w:divBdr>
            <w:top w:val="none" w:sz="0" w:space="0" w:color="auto"/>
            <w:left w:val="none" w:sz="0" w:space="0" w:color="auto"/>
            <w:bottom w:val="none" w:sz="0" w:space="0" w:color="auto"/>
            <w:right w:val="none" w:sz="0" w:space="0" w:color="auto"/>
          </w:divBdr>
        </w:div>
        <w:div w:id="1016887324">
          <w:marLeft w:val="480"/>
          <w:marRight w:val="0"/>
          <w:marTop w:val="0"/>
          <w:marBottom w:val="0"/>
          <w:divBdr>
            <w:top w:val="none" w:sz="0" w:space="0" w:color="auto"/>
            <w:left w:val="none" w:sz="0" w:space="0" w:color="auto"/>
            <w:bottom w:val="none" w:sz="0" w:space="0" w:color="auto"/>
            <w:right w:val="none" w:sz="0" w:space="0" w:color="auto"/>
          </w:divBdr>
        </w:div>
        <w:div w:id="1910530136">
          <w:marLeft w:val="480"/>
          <w:marRight w:val="0"/>
          <w:marTop w:val="0"/>
          <w:marBottom w:val="0"/>
          <w:divBdr>
            <w:top w:val="none" w:sz="0" w:space="0" w:color="auto"/>
            <w:left w:val="none" w:sz="0" w:space="0" w:color="auto"/>
            <w:bottom w:val="none" w:sz="0" w:space="0" w:color="auto"/>
            <w:right w:val="none" w:sz="0" w:space="0" w:color="auto"/>
          </w:divBdr>
        </w:div>
        <w:div w:id="955529523">
          <w:marLeft w:val="480"/>
          <w:marRight w:val="0"/>
          <w:marTop w:val="0"/>
          <w:marBottom w:val="0"/>
          <w:divBdr>
            <w:top w:val="none" w:sz="0" w:space="0" w:color="auto"/>
            <w:left w:val="none" w:sz="0" w:space="0" w:color="auto"/>
            <w:bottom w:val="none" w:sz="0" w:space="0" w:color="auto"/>
            <w:right w:val="none" w:sz="0" w:space="0" w:color="auto"/>
          </w:divBdr>
        </w:div>
        <w:div w:id="1685668365">
          <w:marLeft w:val="480"/>
          <w:marRight w:val="0"/>
          <w:marTop w:val="0"/>
          <w:marBottom w:val="0"/>
          <w:divBdr>
            <w:top w:val="none" w:sz="0" w:space="0" w:color="auto"/>
            <w:left w:val="none" w:sz="0" w:space="0" w:color="auto"/>
            <w:bottom w:val="none" w:sz="0" w:space="0" w:color="auto"/>
            <w:right w:val="none" w:sz="0" w:space="0" w:color="auto"/>
          </w:divBdr>
        </w:div>
        <w:div w:id="410390516">
          <w:marLeft w:val="480"/>
          <w:marRight w:val="0"/>
          <w:marTop w:val="0"/>
          <w:marBottom w:val="0"/>
          <w:divBdr>
            <w:top w:val="none" w:sz="0" w:space="0" w:color="auto"/>
            <w:left w:val="none" w:sz="0" w:space="0" w:color="auto"/>
            <w:bottom w:val="none" w:sz="0" w:space="0" w:color="auto"/>
            <w:right w:val="none" w:sz="0" w:space="0" w:color="auto"/>
          </w:divBdr>
        </w:div>
        <w:div w:id="533814648">
          <w:marLeft w:val="480"/>
          <w:marRight w:val="0"/>
          <w:marTop w:val="0"/>
          <w:marBottom w:val="0"/>
          <w:divBdr>
            <w:top w:val="none" w:sz="0" w:space="0" w:color="auto"/>
            <w:left w:val="none" w:sz="0" w:space="0" w:color="auto"/>
            <w:bottom w:val="none" w:sz="0" w:space="0" w:color="auto"/>
            <w:right w:val="none" w:sz="0" w:space="0" w:color="auto"/>
          </w:divBdr>
        </w:div>
        <w:div w:id="2074038069">
          <w:marLeft w:val="480"/>
          <w:marRight w:val="0"/>
          <w:marTop w:val="0"/>
          <w:marBottom w:val="0"/>
          <w:divBdr>
            <w:top w:val="none" w:sz="0" w:space="0" w:color="auto"/>
            <w:left w:val="none" w:sz="0" w:space="0" w:color="auto"/>
            <w:bottom w:val="none" w:sz="0" w:space="0" w:color="auto"/>
            <w:right w:val="none" w:sz="0" w:space="0" w:color="auto"/>
          </w:divBdr>
        </w:div>
        <w:div w:id="941113244">
          <w:marLeft w:val="480"/>
          <w:marRight w:val="0"/>
          <w:marTop w:val="0"/>
          <w:marBottom w:val="0"/>
          <w:divBdr>
            <w:top w:val="none" w:sz="0" w:space="0" w:color="auto"/>
            <w:left w:val="none" w:sz="0" w:space="0" w:color="auto"/>
            <w:bottom w:val="none" w:sz="0" w:space="0" w:color="auto"/>
            <w:right w:val="none" w:sz="0" w:space="0" w:color="auto"/>
          </w:divBdr>
        </w:div>
        <w:div w:id="1729374443">
          <w:marLeft w:val="480"/>
          <w:marRight w:val="0"/>
          <w:marTop w:val="0"/>
          <w:marBottom w:val="0"/>
          <w:divBdr>
            <w:top w:val="none" w:sz="0" w:space="0" w:color="auto"/>
            <w:left w:val="none" w:sz="0" w:space="0" w:color="auto"/>
            <w:bottom w:val="none" w:sz="0" w:space="0" w:color="auto"/>
            <w:right w:val="none" w:sz="0" w:space="0" w:color="auto"/>
          </w:divBdr>
        </w:div>
        <w:div w:id="1264218467">
          <w:marLeft w:val="480"/>
          <w:marRight w:val="0"/>
          <w:marTop w:val="0"/>
          <w:marBottom w:val="0"/>
          <w:divBdr>
            <w:top w:val="none" w:sz="0" w:space="0" w:color="auto"/>
            <w:left w:val="none" w:sz="0" w:space="0" w:color="auto"/>
            <w:bottom w:val="none" w:sz="0" w:space="0" w:color="auto"/>
            <w:right w:val="none" w:sz="0" w:space="0" w:color="auto"/>
          </w:divBdr>
        </w:div>
        <w:div w:id="323356882">
          <w:marLeft w:val="480"/>
          <w:marRight w:val="0"/>
          <w:marTop w:val="0"/>
          <w:marBottom w:val="0"/>
          <w:divBdr>
            <w:top w:val="none" w:sz="0" w:space="0" w:color="auto"/>
            <w:left w:val="none" w:sz="0" w:space="0" w:color="auto"/>
            <w:bottom w:val="none" w:sz="0" w:space="0" w:color="auto"/>
            <w:right w:val="none" w:sz="0" w:space="0" w:color="auto"/>
          </w:divBdr>
        </w:div>
        <w:div w:id="1635794187">
          <w:marLeft w:val="480"/>
          <w:marRight w:val="0"/>
          <w:marTop w:val="0"/>
          <w:marBottom w:val="0"/>
          <w:divBdr>
            <w:top w:val="none" w:sz="0" w:space="0" w:color="auto"/>
            <w:left w:val="none" w:sz="0" w:space="0" w:color="auto"/>
            <w:bottom w:val="none" w:sz="0" w:space="0" w:color="auto"/>
            <w:right w:val="none" w:sz="0" w:space="0" w:color="auto"/>
          </w:divBdr>
        </w:div>
        <w:div w:id="1615139354">
          <w:marLeft w:val="480"/>
          <w:marRight w:val="0"/>
          <w:marTop w:val="0"/>
          <w:marBottom w:val="0"/>
          <w:divBdr>
            <w:top w:val="none" w:sz="0" w:space="0" w:color="auto"/>
            <w:left w:val="none" w:sz="0" w:space="0" w:color="auto"/>
            <w:bottom w:val="none" w:sz="0" w:space="0" w:color="auto"/>
            <w:right w:val="none" w:sz="0" w:space="0" w:color="auto"/>
          </w:divBdr>
        </w:div>
        <w:div w:id="31612342">
          <w:marLeft w:val="480"/>
          <w:marRight w:val="0"/>
          <w:marTop w:val="0"/>
          <w:marBottom w:val="0"/>
          <w:divBdr>
            <w:top w:val="none" w:sz="0" w:space="0" w:color="auto"/>
            <w:left w:val="none" w:sz="0" w:space="0" w:color="auto"/>
            <w:bottom w:val="none" w:sz="0" w:space="0" w:color="auto"/>
            <w:right w:val="none" w:sz="0" w:space="0" w:color="auto"/>
          </w:divBdr>
        </w:div>
        <w:div w:id="1169102953">
          <w:marLeft w:val="480"/>
          <w:marRight w:val="0"/>
          <w:marTop w:val="0"/>
          <w:marBottom w:val="0"/>
          <w:divBdr>
            <w:top w:val="none" w:sz="0" w:space="0" w:color="auto"/>
            <w:left w:val="none" w:sz="0" w:space="0" w:color="auto"/>
            <w:bottom w:val="none" w:sz="0" w:space="0" w:color="auto"/>
            <w:right w:val="none" w:sz="0" w:space="0" w:color="auto"/>
          </w:divBdr>
        </w:div>
        <w:div w:id="178930028">
          <w:marLeft w:val="480"/>
          <w:marRight w:val="0"/>
          <w:marTop w:val="0"/>
          <w:marBottom w:val="0"/>
          <w:divBdr>
            <w:top w:val="none" w:sz="0" w:space="0" w:color="auto"/>
            <w:left w:val="none" w:sz="0" w:space="0" w:color="auto"/>
            <w:bottom w:val="none" w:sz="0" w:space="0" w:color="auto"/>
            <w:right w:val="none" w:sz="0" w:space="0" w:color="auto"/>
          </w:divBdr>
        </w:div>
        <w:div w:id="1436747299">
          <w:marLeft w:val="480"/>
          <w:marRight w:val="0"/>
          <w:marTop w:val="0"/>
          <w:marBottom w:val="0"/>
          <w:divBdr>
            <w:top w:val="none" w:sz="0" w:space="0" w:color="auto"/>
            <w:left w:val="none" w:sz="0" w:space="0" w:color="auto"/>
            <w:bottom w:val="none" w:sz="0" w:space="0" w:color="auto"/>
            <w:right w:val="none" w:sz="0" w:space="0" w:color="auto"/>
          </w:divBdr>
        </w:div>
        <w:div w:id="1866363516">
          <w:marLeft w:val="480"/>
          <w:marRight w:val="0"/>
          <w:marTop w:val="0"/>
          <w:marBottom w:val="0"/>
          <w:divBdr>
            <w:top w:val="none" w:sz="0" w:space="0" w:color="auto"/>
            <w:left w:val="none" w:sz="0" w:space="0" w:color="auto"/>
            <w:bottom w:val="none" w:sz="0" w:space="0" w:color="auto"/>
            <w:right w:val="none" w:sz="0" w:space="0" w:color="auto"/>
          </w:divBdr>
        </w:div>
        <w:div w:id="795609425">
          <w:marLeft w:val="480"/>
          <w:marRight w:val="0"/>
          <w:marTop w:val="0"/>
          <w:marBottom w:val="0"/>
          <w:divBdr>
            <w:top w:val="none" w:sz="0" w:space="0" w:color="auto"/>
            <w:left w:val="none" w:sz="0" w:space="0" w:color="auto"/>
            <w:bottom w:val="none" w:sz="0" w:space="0" w:color="auto"/>
            <w:right w:val="none" w:sz="0" w:space="0" w:color="auto"/>
          </w:divBdr>
        </w:div>
        <w:div w:id="9259200">
          <w:marLeft w:val="480"/>
          <w:marRight w:val="0"/>
          <w:marTop w:val="0"/>
          <w:marBottom w:val="0"/>
          <w:divBdr>
            <w:top w:val="none" w:sz="0" w:space="0" w:color="auto"/>
            <w:left w:val="none" w:sz="0" w:space="0" w:color="auto"/>
            <w:bottom w:val="none" w:sz="0" w:space="0" w:color="auto"/>
            <w:right w:val="none" w:sz="0" w:space="0" w:color="auto"/>
          </w:divBdr>
        </w:div>
        <w:div w:id="435294519">
          <w:marLeft w:val="480"/>
          <w:marRight w:val="0"/>
          <w:marTop w:val="0"/>
          <w:marBottom w:val="0"/>
          <w:divBdr>
            <w:top w:val="none" w:sz="0" w:space="0" w:color="auto"/>
            <w:left w:val="none" w:sz="0" w:space="0" w:color="auto"/>
            <w:bottom w:val="none" w:sz="0" w:space="0" w:color="auto"/>
            <w:right w:val="none" w:sz="0" w:space="0" w:color="auto"/>
          </w:divBdr>
        </w:div>
        <w:div w:id="1813130298">
          <w:marLeft w:val="480"/>
          <w:marRight w:val="0"/>
          <w:marTop w:val="0"/>
          <w:marBottom w:val="0"/>
          <w:divBdr>
            <w:top w:val="none" w:sz="0" w:space="0" w:color="auto"/>
            <w:left w:val="none" w:sz="0" w:space="0" w:color="auto"/>
            <w:bottom w:val="none" w:sz="0" w:space="0" w:color="auto"/>
            <w:right w:val="none" w:sz="0" w:space="0" w:color="auto"/>
          </w:divBdr>
        </w:div>
        <w:div w:id="900678243">
          <w:marLeft w:val="480"/>
          <w:marRight w:val="0"/>
          <w:marTop w:val="0"/>
          <w:marBottom w:val="0"/>
          <w:divBdr>
            <w:top w:val="none" w:sz="0" w:space="0" w:color="auto"/>
            <w:left w:val="none" w:sz="0" w:space="0" w:color="auto"/>
            <w:bottom w:val="none" w:sz="0" w:space="0" w:color="auto"/>
            <w:right w:val="none" w:sz="0" w:space="0" w:color="auto"/>
          </w:divBdr>
        </w:div>
        <w:div w:id="1503813810">
          <w:marLeft w:val="480"/>
          <w:marRight w:val="0"/>
          <w:marTop w:val="0"/>
          <w:marBottom w:val="0"/>
          <w:divBdr>
            <w:top w:val="none" w:sz="0" w:space="0" w:color="auto"/>
            <w:left w:val="none" w:sz="0" w:space="0" w:color="auto"/>
            <w:bottom w:val="none" w:sz="0" w:space="0" w:color="auto"/>
            <w:right w:val="none" w:sz="0" w:space="0" w:color="auto"/>
          </w:divBdr>
        </w:div>
        <w:div w:id="931206463">
          <w:marLeft w:val="480"/>
          <w:marRight w:val="0"/>
          <w:marTop w:val="0"/>
          <w:marBottom w:val="0"/>
          <w:divBdr>
            <w:top w:val="none" w:sz="0" w:space="0" w:color="auto"/>
            <w:left w:val="none" w:sz="0" w:space="0" w:color="auto"/>
            <w:bottom w:val="none" w:sz="0" w:space="0" w:color="auto"/>
            <w:right w:val="none" w:sz="0" w:space="0" w:color="auto"/>
          </w:divBdr>
        </w:div>
        <w:div w:id="744448764">
          <w:marLeft w:val="480"/>
          <w:marRight w:val="0"/>
          <w:marTop w:val="0"/>
          <w:marBottom w:val="0"/>
          <w:divBdr>
            <w:top w:val="none" w:sz="0" w:space="0" w:color="auto"/>
            <w:left w:val="none" w:sz="0" w:space="0" w:color="auto"/>
            <w:bottom w:val="none" w:sz="0" w:space="0" w:color="auto"/>
            <w:right w:val="none" w:sz="0" w:space="0" w:color="auto"/>
          </w:divBdr>
        </w:div>
        <w:div w:id="318770777">
          <w:marLeft w:val="480"/>
          <w:marRight w:val="0"/>
          <w:marTop w:val="0"/>
          <w:marBottom w:val="0"/>
          <w:divBdr>
            <w:top w:val="none" w:sz="0" w:space="0" w:color="auto"/>
            <w:left w:val="none" w:sz="0" w:space="0" w:color="auto"/>
            <w:bottom w:val="none" w:sz="0" w:space="0" w:color="auto"/>
            <w:right w:val="none" w:sz="0" w:space="0" w:color="auto"/>
          </w:divBdr>
        </w:div>
        <w:div w:id="1825508405">
          <w:marLeft w:val="480"/>
          <w:marRight w:val="0"/>
          <w:marTop w:val="0"/>
          <w:marBottom w:val="0"/>
          <w:divBdr>
            <w:top w:val="none" w:sz="0" w:space="0" w:color="auto"/>
            <w:left w:val="none" w:sz="0" w:space="0" w:color="auto"/>
            <w:bottom w:val="none" w:sz="0" w:space="0" w:color="auto"/>
            <w:right w:val="none" w:sz="0" w:space="0" w:color="auto"/>
          </w:divBdr>
        </w:div>
        <w:div w:id="1364672692">
          <w:marLeft w:val="480"/>
          <w:marRight w:val="0"/>
          <w:marTop w:val="0"/>
          <w:marBottom w:val="0"/>
          <w:divBdr>
            <w:top w:val="none" w:sz="0" w:space="0" w:color="auto"/>
            <w:left w:val="none" w:sz="0" w:space="0" w:color="auto"/>
            <w:bottom w:val="none" w:sz="0" w:space="0" w:color="auto"/>
            <w:right w:val="none" w:sz="0" w:space="0" w:color="auto"/>
          </w:divBdr>
        </w:div>
        <w:div w:id="1656451811">
          <w:marLeft w:val="480"/>
          <w:marRight w:val="0"/>
          <w:marTop w:val="0"/>
          <w:marBottom w:val="0"/>
          <w:divBdr>
            <w:top w:val="none" w:sz="0" w:space="0" w:color="auto"/>
            <w:left w:val="none" w:sz="0" w:space="0" w:color="auto"/>
            <w:bottom w:val="none" w:sz="0" w:space="0" w:color="auto"/>
            <w:right w:val="none" w:sz="0" w:space="0" w:color="auto"/>
          </w:divBdr>
        </w:div>
        <w:div w:id="99759834">
          <w:marLeft w:val="480"/>
          <w:marRight w:val="0"/>
          <w:marTop w:val="0"/>
          <w:marBottom w:val="0"/>
          <w:divBdr>
            <w:top w:val="none" w:sz="0" w:space="0" w:color="auto"/>
            <w:left w:val="none" w:sz="0" w:space="0" w:color="auto"/>
            <w:bottom w:val="none" w:sz="0" w:space="0" w:color="auto"/>
            <w:right w:val="none" w:sz="0" w:space="0" w:color="auto"/>
          </w:divBdr>
        </w:div>
        <w:div w:id="1754546256">
          <w:marLeft w:val="480"/>
          <w:marRight w:val="0"/>
          <w:marTop w:val="0"/>
          <w:marBottom w:val="0"/>
          <w:divBdr>
            <w:top w:val="none" w:sz="0" w:space="0" w:color="auto"/>
            <w:left w:val="none" w:sz="0" w:space="0" w:color="auto"/>
            <w:bottom w:val="none" w:sz="0" w:space="0" w:color="auto"/>
            <w:right w:val="none" w:sz="0" w:space="0" w:color="auto"/>
          </w:divBdr>
        </w:div>
        <w:div w:id="1299457232">
          <w:marLeft w:val="480"/>
          <w:marRight w:val="0"/>
          <w:marTop w:val="0"/>
          <w:marBottom w:val="0"/>
          <w:divBdr>
            <w:top w:val="none" w:sz="0" w:space="0" w:color="auto"/>
            <w:left w:val="none" w:sz="0" w:space="0" w:color="auto"/>
            <w:bottom w:val="none" w:sz="0" w:space="0" w:color="auto"/>
            <w:right w:val="none" w:sz="0" w:space="0" w:color="auto"/>
          </w:divBdr>
        </w:div>
        <w:div w:id="1443960731">
          <w:marLeft w:val="480"/>
          <w:marRight w:val="0"/>
          <w:marTop w:val="0"/>
          <w:marBottom w:val="0"/>
          <w:divBdr>
            <w:top w:val="none" w:sz="0" w:space="0" w:color="auto"/>
            <w:left w:val="none" w:sz="0" w:space="0" w:color="auto"/>
            <w:bottom w:val="none" w:sz="0" w:space="0" w:color="auto"/>
            <w:right w:val="none" w:sz="0" w:space="0" w:color="auto"/>
          </w:divBdr>
        </w:div>
        <w:div w:id="347874809">
          <w:marLeft w:val="480"/>
          <w:marRight w:val="0"/>
          <w:marTop w:val="0"/>
          <w:marBottom w:val="0"/>
          <w:divBdr>
            <w:top w:val="none" w:sz="0" w:space="0" w:color="auto"/>
            <w:left w:val="none" w:sz="0" w:space="0" w:color="auto"/>
            <w:bottom w:val="none" w:sz="0" w:space="0" w:color="auto"/>
            <w:right w:val="none" w:sz="0" w:space="0" w:color="auto"/>
          </w:divBdr>
        </w:div>
        <w:div w:id="1731421191">
          <w:marLeft w:val="480"/>
          <w:marRight w:val="0"/>
          <w:marTop w:val="0"/>
          <w:marBottom w:val="0"/>
          <w:divBdr>
            <w:top w:val="none" w:sz="0" w:space="0" w:color="auto"/>
            <w:left w:val="none" w:sz="0" w:space="0" w:color="auto"/>
            <w:bottom w:val="none" w:sz="0" w:space="0" w:color="auto"/>
            <w:right w:val="none" w:sz="0" w:space="0" w:color="auto"/>
          </w:divBdr>
        </w:div>
        <w:div w:id="153879326">
          <w:marLeft w:val="480"/>
          <w:marRight w:val="0"/>
          <w:marTop w:val="0"/>
          <w:marBottom w:val="0"/>
          <w:divBdr>
            <w:top w:val="none" w:sz="0" w:space="0" w:color="auto"/>
            <w:left w:val="none" w:sz="0" w:space="0" w:color="auto"/>
            <w:bottom w:val="none" w:sz="0" w:space="0" w:color="auto"/>
            <w:right w:val="none" w:sz="0" w:space="0" w:color="auto"/>
          </w:divBdr>
        </w:div>
        <w:div w:id="615020930">
          <w:marLeft w:val="480"/>
          <w:marRight w:val="0"/>
          <w:marTop w:val="0"/>
          <w:marBottom w:val="0"/>
          <w:divBdr>
            <w:top w:val="none" w:sz="0" w:space="0" w:color="auto"/>
            <w:left w:val="none" w:sz="0" w:space="0" w:color="auto"/>
            <w:bottom w:val="none" w:sz="0" w:space="0" w:color="auto"/>
            <w:right w:val="none" w:sz="0" w:space="0" w:color="auto"/>
          </w:divBdr>
        </w:div>
        <w:div w:id="749817426">
          <w:marLeft w:val="480"/>
          <w:marRight w:val="0"/>
          <w:marTop w:val="0"/>
          <w:marBottom w:val="0"/>
          <w:divBdr>
            <w:top w:val="none" w:sz="0" w:space="0" w:color="auto"/>
            <w:left w:val="none" w:sz="0" w:space="0" w:color="auto"/>
            <w:bottom w:val="none" w:sz="0" w:space="0" w:color="auto"/>
            <w:right w:val="none" w:sz="0" w:space="0" w:color="auto"/>
          </w:divBdr>
        </w:div>
        <w:div w:id="1306356013">
          <w:marLeft w:val="480"/>
          <w:marRight w:val="0"/>
          <w:marTop w:val="0"/>
          <w:marBottom w:val="0"/>
          <w:divBdr>
            <w:top w:val="none" w:sz="0" w:space="0" w:color="auto"/>
            <w:left w:val="none" w:sz="0" w:space="0" w:color="auto"/>
            <w:bottom w:val="none" w:sz="0" w:space="0" w:color="auto"/>
            <w:right w:val="none" w:sz="0" w:space="0" w:color="auto"/>
          </w:divBdr>
        </w:div>
        <w:div w:id="2071296203">
          <w:marLeft w:val="480"/>
          <w:marRight w:val="0"/>
          <w:marTop w:val="0"/>
          <w:marBottom w:val="0"/>
          <w:divBdr>
            <w:top w:val="none" w:sz="0" w:space="0" w:color="auto"/>
            <w:left w:val="none" w:sz="0" w:space="0" w:color="auto"/>
            <w:bottom w:val="none" w:sz="0" w:space="0" w:color="auto"/>
            <w:right w:val="none" w:sz="0" w:space="0" w:color="auto"/>
          </w:divBdr>
        </w:div>
        <w:div w:id="961959386">
          <w:marLeft w:val="480"/>
          <w:marRight w:val="0"/>
          <w:marTop w:val="0"/>
          <w:marBottom w:val="0"/>
          <w:divBdr>
            <w:top w:val="none" w:sz="0" w:space="0" w:color="auto"/>
            <w:left w:val="none" w:sz="0" w:space="0" w:color="auto"/>
            <w:bottom w:val="none" w:sz="0" w:space="0" w:color="auto"/>
            <w:right w:val="none" w:sz="0" w:space="0" w:color="auto"/>
          </w:divBdr>
        </w:div>
        <w:div w:id="913322895">
          <w:marLeft w:val="480"/>
          <w:marRight w:val="0"/>
          <w:marTop w:val="0"/>
          <w:marBottom w:val="0"/>
          <w:divBdr>
            <w:top w:val="none" w:sz="0" w:space="0" w:color="auto"/>
            <w:left w:val="none" w:sz="0" w:space="0" w:color="auto"/>
            <w:bottom w:val="none" w:sz="0" w:space="0" w:color="auto"/>
            <w:right w:val="none" w:sz="0" w:space="0" w:color="auto"/>
          </w:divBdr>
        </w:div>
        <w:div w:id="172304464">
          <w:marLeft w:val="480"/>
          <w:marRight w:val="0"/>
          <w:marTop w:val="0"/>
          <w:marBottom w:val="0"/>
          <w:divBdr>
            <w:top w:val="none" w:sz="0" w:space="0" w:color="auto"/>
            <w:left w:val="none" w:sz="0" w:space="0" w:color="auto"/>
            <w:bottom w:val="none" w:sz="0" w:space="0" w:color="auto"/>
            <w:right w:val="none" w:sz="0" w:space="0" w:color="auto"/>
          </w:divBdr>
        </w:div>
        <w:div w:id="129782989">
          <w:marLeft w:val="480"/>
          <w:marRight w:val="0"/>
          <w:marTop w:val="0"/>
          <w:marBottom w:val="0"/>
          <w:divBdr>
            <w:top w:val="none" w:sz="0" w:space="0" w:color="auto"/>
            <w:left w:val="none" w:sz="0" w:space="0" w:color="auto"/>
            <w:bottom w:val="none" w:sz="0" w:space="0" w:color="auto"/>
            <w:right w:val="none" w:sz="0" w:space="0" w:color="auto"/>
          </w:divBdr>
        </w:div>
        <w:div w:id="1348798364">
          <w:marLeft w:val="480"/>
          <w:marRight w:val="0"/>
          <w:marTop w:val="0"/>
          <w:marBottom w:val="0"/>
          <w:divBdr>
            <w:top w:val="none" w:sz="0" w:space="0" w:color="auto"/>
            <w:left w:val="none" w:sz="0" w:space="0" w:color="auto"/>
            <w:bottom w:val="none" w:sz="0" w:space="0" w:color="auto"/>
            <w:right w:val="none" w:sz="0" w:space="0" w:color="auto"/>
          </w:divBdr>
        </w:div>
        <w:div w:id="1665475861">
          <w:marLeft w:val="480"/>
          <w:marRight w:val="0"/>
          <w:marTop w:val="0"/>
          <w:marBottom w:val="0"/>
          <w:divBdr>
            <w:top w:val="none" w:sz="0" w:space="0" w:color="auto"/>
            <w:left w:val="none" w:sz="0" w:space="0" w:color="auto"/>
            <w:bottom w:val="none" w:sz="0" w:space="0" w:color="auto"/>
            <w:right w:val="none" w:sz="0" w:space="0" w:color="auto"/>
          </w:divBdr>
        </w:div>
        <w:div w:id="784232469">
          <w:marLeft w:val="480"/>
          <w:marRight w:val="0"/>
          <w:marTop w:val="0"/>
          <w:marBottom w:val="0"/>
          <w:divBdr>
            <w:top w:val="none" w:sz="0" w:space="0" w:color="auto"/>
            <w:left w:val="none" w:sz="0" w:space="0" w:color="auto"/>
            <w:bottom w:val="none" w:sz="0" w:space="0" w:color="auto"/>
            <w:right w:val="none" w:sz="0" w:space="0" w:color="auto"/>
          </w:divBdr>
        </w:div>
        <w:div w:id="49501847">
          <w:marLeft w:val="480"/>
          <w:marRight w:val="0"/>
          <w:marTop w:val="0"/>
          <w:marBottom w:val="0"/>
          <w:divBdr>
            <w:top w:val="none" w:sz="0" w:space="0" w:color="auto"/>
            <w:left w:val="none" w:sz="0" w:space="0" w:color="auto"/>
            <w:bottom w:val="none" w:sz="0" w:space="0" w:color="auto"/>
            <w:right w:val="none" w:sz="0" w:space="0" w:color="auto"/>
          </w:divBdr>
        </w:div>
      </w:divsChild>
    </w:div>
    <w:div w:id="205223185">
      <w:bodyDiv w:val="1"/>
      <w:marLeft w:val="0"/>
      <w:marRight w:val="0"/>
      <w:marTop w:val="0"/>
      <w:marBottom w:val="0"/>
      <w:divBdr>
        <w:top w:val="none" w:sz="0" w:space="0" w:color="auto"/>
        <w:left w:val="none" w:sz="0" w:space="0" w:color="auto"/>
        <w:bottom w:val="none" w:sz="0" w:space="0" w:color="auto"/>
        <w:right w:val="none" w:sz="0" w:space="0" w:color="auto"/>
      </w:divBdr>
      <w:divsChild>
        <w:div w:id="1263221187">
          <w:marLeft w:val="0"/>
          <w:marRight w:val="0"/>
          <w:marTop w:val="0"/>
          <w:marBottom w:val="0"/>
          <w:divBdr>
            <w:top w:val="none" w:sz="0" w:space="0" w:color="auto"/>
            <w:left w:val="none" w:sz="0" w:space="0" w:color="auto"/>
            <w:bottom w:val="none" w:sz="0" w:space="0" w:color="auto"/>
            <w:right w:val="none" w:sz="0" w:space="0" w:color="auto"/>
          </w:divBdr>
          <w:divsChild>
            <w:div w:id="369040251">
              <w:marLeft w:val="0"/>
              <w:marRight w:val="0"/>
              <w:marTop w:val="0"/>
              <w:marBottom w:val="0"/>
              <w:divBdr>
                <w:top w:val="none" w:sz="0" w:space="0" w:color="auto"/>
                <w:left w:val="none" w:sz="0" w:space="0" w:color="auto"/>
                <w:bottom w:val="none" w:sz="0" w:space="0" w:color="auto"/>
                <w:right w:val="none" w:sz="0" w:space="0" w:color="auto"/>
              </w:divBdr>
              <w:divsChild>
                <w:div w:id="17763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2058">
      <w:bodyDiv w:val="1"/>
      <w:marLeft w:val="0"/>
      <w:marRight w:val="0"/>
      <w:marTop w:val="0"/>
      <w:marBottom w:val="0"/>
      <w:divBdr>
        <w:top w:val="none" w:sz="0" w:space="0" w:color="auto"/>
        <w:left w:val="none" w:sz="0" w:space="0" w:color="auto"/>
        <w:bottom w:val="none" w:sz="0" w:space="0" w:color="auto"/>
        <w:right w:val="none" w:sz="0" w:space="0" w:color="auto"/>
      </w:divBdr>
    </w:div>
    <w:div w:id="213782290">
      <w:bodyDiv w:val="1"/>
      <w:marLeft w:val="0"/>
      <w:marRight w:val="0"/>
      <w:marTop w:val="0"/>
      <w:marBottom w:val="0"/>
      <w:divBdr>
        <w:top w:val="none" w:sz="0" w:space="0" w:color="auto"/>
        <w:left w:val="none" w:sz="0" w:space="0" w:color="auto"/>
        <w:bottom w:val="none" w:sz="0" w:space="0" w:color="auto"/>
        <w:right w:val="none" w:sz="0" w:space="0" w:color="auto"/>
      </w:divBdr>
      <w:divsChild>
        <w:div w:id="159735238">
          <w:marLeft w:val="0"/>
          <w:marRight w:val="0"/>
          <w:marTop w:val="0"/>
          <w:marBottom w:val="0"/>
          <w:divBdr>
            <w:top w:val="none" w:sz="0" w:space="0" w:color="auto"/>
            <w:left w:val="none" w:sz="0" w:space="0" w:color="auto"/>
            <w:bottom w:val="none" w:sz="0" w:space="0" w:color="auto"/>
            <w:right w:val="none" w:sz="0" w:space="0" w:color="auto"/>
          </w:divBdr>
          <w:divsChild>
            <w:div w:id="1366246185">
              <w:marLeft w:val="0"/>
              <w:marRight w:val="0"/>
              <w:marTop w:val="0"/>
              <w:marBottom w:val="0"/>
              <w:divBdr>
                <w:top w:val="none" w:sz="0" w:space="0" w:color="auto"/>
                <w:left w:val="none" w:sz="0" w:space="0" w:color="auto"/>
                <w:bottom w:val="none" w:sz="0" w:space="0" w:color="auto"/>
                <w:right w:val="none" w:sz="0" w:space="0" w:color="auto"/>
              </w:divBdr>
              <w:divsChild>
                <w:div w:id="5813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947097">
      <w:bodyDiv w:val="1"/>
      <w:marLeft w:val="0"/>
      <w:marRight w:val="0"/>
      <w:marTop w:val="0"/>
      <w:marBottom w:val="0"/>
      <w:divBdr>
        <w:top w:val="none" w:sz="0" w:space="0" w:color="auto"/>
        <w:left w:val="none" w:sz="0" w:space="0" w:color="auto"/>
        <w:bottom w:val="none" w:sz="0" w:space="0" w:color="auto"/>
        <w:right w:val="none" w:sz="0" w:space="0" w:color="auto"/>
      </w:divBdr>
    </w:div>
    <w:div w:id="234702418">
      <w:bodyDiv w:val="1"/>
      <w:marLeft w:val="0"/>
      <w:marRight w:val="0"/>
      <w:marTop w:val="0"/>
      <w:marBottom w:val="0"/>
      <w:divBdr>
        <w:top w:val="none" w:sz="0" w:space="0" w:color="auto"/>
        <w:left w:val="none" w:sz="0" w:space="0" w:color="auto"/>
        <w:bottom w:val="none" w:sz="0" w:space="0" w:color="auto"/>
        <w:right w:val="none" w:sz="0" w:space="0" w:color="auto"/>
      </w:divBdr>
      <w:divsChild>
        <w:div w:id="916281374">
          <w:marLeft w:val="0"/>
          <w:marRight w:val="0"/>
          <w:marTop w:val="0"/>
          <w:marBottom w:val="0"/>
          <w:divBdr>
            <w:top w:val="none" w:sz="0" w:space="0" w:color="auto"/>
            <w:left w:val="none" w:sz="0" w:space="0" w:color="auto"/>
            <w:bottom w:val="none" w:sz="0" w:space="0" w:color="auto"/>
            <w:right w:val="none" w:sz="0" w:space="0" w:color="auto"/>
          </w:divBdr>
          <w:divsChild>
            <w:div w:id="1643731128">
              <w:marLeft w:val="0"/>
              <w:marRight w:val="0"/>
              <w:marTop w:val="0"/>
              <w:marBottom w:val="0"/>
              <w:divBdr>
                <w:top w:val="none" w:sz="0" w:space="0" w:color="auto"/>
                <w:left w:val="none" w:sz="0" w:space="0" w:color="auto"/>
                <w:bottom w:val="none" w:sz="0" w:space="0" w:color="auto"/>
                <w:right w:val="none" w:sz="0" w:space="0" w:color="auto"/>
              </w:divBdr>
              <w:divsChild>
                <w:div w:id="4634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835944">
      <w:bodyDiv w:val="1"/>
      <w:marLeft w:val="0"/>
      <w:marRight w:val="0"/>
      <w:marTop w:val="0"/>
      <w:marBottom w:val="0"/>
      <w:divBdr>
        <w:top w:val="none" w:sz="0" w:space="0" w:color="auto"/>
        <w:left w:val="none" w:sz="0" w:space="0" w:color="auto"/>
        <w:bottom w:val="none" w:sz="0" w:space="0" w:color="auto"/>
        <w:right w:val="none" w:sz="0" w:space="0" w:color="auto"/>
      </w:divBdr>
    </w:div>
    <w:div w:id="266695671">
      <w:bodyDiv w:val="1"/>
      <w:marLeft w:val="0"/>
      <w:marRight w:val="0"/>
      <w:marTop w:val="0"/>
      <w:marBottom w:val="0"/>
      <w:divBdr>
        <w:top w:val="none" w:sz="0" w:space="0" w:color="auto"/>
        <w:left w:val="none" w:sz="0" w:space="0" w:color="auto"/>
        <w:bottom w:val="none" w:sz="0" w:space="0" w:color="auto"/>
        <w:right w:val="none" w:sz="0" w:space="0" w:color="auto"/>
      </w:divBdr>
    </w:div>
    <w:div w:id="271404703">
      <w:bodyDiv w:val="1"/>
      <w:marLeft w:val="0"/>
      <w:marRight w:val="0"/>
      <w:marTop w:val="0"/>
      <w:marBottom w:val="0"/>
      <w:divBdr>
        <w:top w:val="none" w:sz="0" w:space="0" w:color="auto"/>
        <w:left w:val="none" w:sz="0" w:space="0" w:color="auto"/>
        <w:bottom w:val="none" w:sz="0" w:space="0" w:color="auto"/>
        <w:right w:val="none" w:sz="0" w:space="0" w:color="auto"/>
      </w:divBdr>
      <w:divsChild>
        <w:div w:id="1431395909">
          <w:marLeft w:val="0"/>
          <w:marRight w:val="0"/>
          <w:marTop w:val="0"/>
          <w:marBottom w:val="0"/>
          <w:divBdr>
            <w:top w:val="none" w:sz="0" w:space="0" w:color="auto"/>
            <w:left w:val="none" w:sz="0" w:space="0" w:color="auto"/>
            <w:bottom w:val="none" w:sz="0" w:space="0" w:color="auto"/>
            <w:right w:val="none" w:sz="0" w:space="0" w:color="auto"/>
          </w:divBdr>
          <w:divsChild>
            <w:div w:id="551578230">
              <w:marLeft w:val="0"/>
              <w:marRight w:val="0"/>
              <w:marTop w:val="0"/>
              <w:marBottom w:val="0"/>
              <w:divBdr>
                <w:top w:val="none" w:sz="0" w:space="0" w:color="auto"/>
                <w:left w:val="none" w:sz="0" w:space="0" w:color="auto"/>
                <w:bottom w:val="none" w:sz="0" w:space="0" w:color="auto"/>
                <w:right w:val="none" w:sz="0" w:space="0" w:color="auto"/>
              </w:divBdr>
              <w:divsChild>
                <w:div w:id="1935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49910">
      <w:bodyDiv w:val="1"/>
      <w:marLeft w:val="0"/>
      <w:marRight w:val="0"/>
      <w:marTop w:val="0"/>
      <w:marBottom w:val="0"/>
      <w:divBdr>
        <w:top w:val="none" w:sz="0" w:space="0" w:color="auto"/>
        <w:left w:val="none" w:sz="0" w:space="0" w:color="auto"/>
        <w:bottom w:val="none" w:sz="0" w:space="0" w:color="auto"/>
        <w:right w:val="none" w:sz="0" w:space="0" w:color="auto"/>
      </w:divBdr>
    </w:div>
    <w:div w:id="288628178">
      <w:bodyDiv w:val="1"/>
      <w:marLeft w:val="0"/>
      <w:marRight w:val="0"/>
      <w:marTop w:val="0"/>
      <w:marBottom w:val="0"/>
      <w:divBdr>
        <w:top w:val="none" w:sz="0" w:space="0" w:color="auto"/>
        <w:left w:val="none" w:sz="0" w:space="0" w:color="auto"/>
        <w:bottom w:val="none" w:sz="0" w:space="0" w:color="auto"/>
        <w:right w:val="none" w:sz="0" w:space="0" w:color="auto"/>
      </w:divBdr>
      <w:divsChild>
        <w:div w:id="896667983">
          <w:marLeft w:val="0"/>
          <w:marRight w:val="0"/>
          <w:marTop w:val="0"/>
          <w:marBottom w:val="0"/>
          <w:divBdr>
            <w:top w:val="none" w:sz="0" w:space="0" w:color="auto"/>
            <w:left w:val="none" w:sz="0" w:space="0" w:color="auto"/>
            <w:bottom w:val="none" w:sz="0" w:space="0" w:color="auto"/>
            <w:right w:val="none" w:sz="0" w:space="0" w:color="auto"/>
          </w:divBdr>
          <w:divsChild>
            <w:div w:id="1765150148">
              <w:marLeft w:val="0"/>
              <w:marRight w:val="0"/>
              <w:marTop w:val="0"/>
              <w:marBottom w:val="0"/>
              <w:divBdr>
                <w:top w:val="none" w:sz="0" w:space="0" w:color="auto"/>
                <w:left w:val="none" w:sz="0" w:space="0" w:color="auto"/>
                <w:bottom w:val="none" w:sz="0" w:space="0" w:color="auto"/>
                <w:right w:val="none" w:sz="0" w:space="0" w:color="auto"/>
              </w:divBdr>
              <w:divsChild>
                <w:div w:id="171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95182">
      <w:bodyDiv w:val="1"/>
      <w:marLeft w:val="0"/>
      <w:marRight w:val="0"/>
      <w:marTop w:val="0"/>
      <w:marBottom w:val="0"/>
      <w:divBdr>
        <w:top w:val="none" w:sz="0" w:space="0" w:color="auto"/>
        <w:left w:val="none" w:sz="0" w:space="0" w:color="auto"/>
        <w:bottom w:val="none" w:sz="0" w:space="0" w:color="auto"/>
        <w:right w:val="none" w:sz="0" w:space="0" w:color="auto"/>
      </w:divBdr>
    </w:div>
    <w:div w:id="298002818">
      <w:bodyDiv w:val="1"/>
      <w:marLeft w:val="0"/>
      <w:marRight w:val="0"/>
      <w:marTop w:val="0"/>
      <w:marBottom w:val="0"/>
      <w:divBdr>
        <w:top w:val="none" w:sz="0" w:space="0" w:color="auto"/>
        <w:left w:val="none" w:sz="0" w:space="0" w:color="auto"/>
        <w:bottom w:val="none" w:sz="0" w:space="0" w:color="auto"/>
        <w:right w:val="none" w:sz="0" w:space="0" w:color="auto"/>
      </w:divBdr>
    </w:div>
    <w:div w:id="304818473">
      <w:bodyDiv w:val="1"/>
      <w:marLeft w:val="0"/>
      <w:marRight w:val="0"/>
      <w:marTop w:val="0"/>
      <w:marBottom w:val="0"/>
      <w:divBdr>
        <w:top w:val="none" w:sz="0" w:space="0" w:color="auto"/>
        <w:left w:val="none" w:sz="0" w:space="0" w:color="auto"/>
        <w:bottom w:val="none" w:sz="0" w:space="0" w:color="auto"/>
        <w:right w:val="none" w:sz="0" w:space="0" w:color="auto"/>
      </w:divBdr>
      <w:divsChild>
        <w:div w:id="1797020382">
          <w:marLeft w:val="0"/>
          <w:marRight w:val="0"/>
          <w:marTop w:val="0"/>
          <w:marBottom w:val="0"/>
          <w:divBdr>
            <w:top w:val="none" w:sz="0" w:space="0" w:color="auto"/>
            <w:left w:val="none" w:sz="0" w:space="0" w:color="auto"/>
            <w:bottom w:val="none" w:sz="0" w:space="0" w:color="auto"/>
            <w:right w:val="none" w:sz="0" w:space="0" w:color="auto"/>
          </w:divBdr>
          <w:divsChild>
            <w:div w:id="1315522491">
              <w:marLeft w:val="0"/>
              <w:marRight w:val="0"/>
              <w:marTop w:val="0"/>
              <w:marBottom w:val="0"/>
              <w:divBdr>
                <w:top w:val="none" w:sz="0" w:space="0" w:color="auto"/>
                <w:left w:val="none" w:sz="0" w:space="0" w:color="auto"/>
                <w:bottom w:val="none" w:sz="0" w:space="0" w:color="auto"/>
                <w:right w:val="none" w:sz="0" w:space="0" w:color="auto"/>
              </w:divBdr>
              <w:divsChild>
                <w:div w:id="929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89249">
      <w:bodyDiv w:val="1"/>
      <w:marLeft w:val="0"/>
      <w:marRight w:val="0"/>
      <w:marTop w:val="0"/>
      <w:marBottom w:val="0"/>
      <w:divBdr>
        <w:top w:val="none" w:sz="0" w:space="0" w:color="auto"/>
        <w:left w:val="none" w:sz="0" w:space="0" w:color="auto"/>
        <w:bottom w:val="none" w:sz="0" w:space="0" w:color="auto"/>
        <w:right w:val="none" w:sz="0" w:space="0" w:color="auto"/>
      </w:divBdr>
      <w:divsChild>
        <w:div w:id="406879611">
          <w:marLeft w:val="0"/>
          <w:marRight w:val="0"/>
          <w:marTop w:val="0"/>
          <w:marBottom w:val="0"/>
          <w:divBdr>
            <w:top w:val="none" w:sz="0" w:space="0" w:color="auto"/>
            <w:left w:val="none" w:sz="0" w:space="0" w:color="auto"/>
            <w:bottom w:val="none" w:sz="0" w:space="0" w:color="auto"/>
            <w:right w:val="none" w:sz="0" w:space="0" w:color="auto"/>
          </w:divBdr>
          <w:divsChild>
            <w:div w:id="549805193">
              <w:marLeft w:val="0"/>
              <w:marRight w:val="0"/>
              <w:marTop w:val="0"/>
              <w:marBottom w:val="0"/>
              <w:divBdr>
                <w:top w:val="none" w:sz="0" w:space="0" w:color="auto"/>
                <w:left w:val="none" w:sz="0" w:space="0" w:color="auto"/>
                <w:bottom w:val="none" w:sz="0" w:space="0" w:color="auto"/>
                <w:right w:val="none" w:sz="0" w:space="0" w:color="auto"/>
              </w:divBdr>
              <w:divsChild>
                <w:div w:id="150589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10901">
      <w:bodyDiv w:val="1"/>
      <w:marLeft w:val="0"/>
      <w:marRight w:val="0"/>
      <w:marTop w:val="0"/>
      <w:marBottom w:val="0"/>
      <w:divBdr>
        <w:top w:val="none" w:sz="0" w:space="0" w:color="auto"/>
        <w:left w:val="none" w:sz="0" w:space="0" w:color="auto"/>
        <w:bottom w:val="none" w:sz="0" w:space="0" w:color="auto"/>
        <w:right w:val="none" w:sz="0" w:space="0" w:color="auto"/>
      </w:divBdr>
      <w:divsChild>
        <w:div w:id="230819524">
          <w:marLeft w:val="0"/>
          <w:marRight w:val="0"/>
          <w:marTop w:val="0"/>
          <w:marBottom w:val="0"/>
          <w:divBdr>
            <w:top w:val="none" w:sz="0" w:space="0" w:color="auto"/>
            <w:left w:val="none" w:sz="0" w:space="0" w:color="auto"/>
            <w:bottom w:val="none" w:sz="0" w:space="0" w:color="auto"/>
            <w:right w:val="none" w:sz="0" w:space="0" w:color="auto"/>
          </w:divBdr>
          <w:divsChild>
            <w:div w:id="93744496">
              <w:marLeft w:val="0"/>
              <w:marRight w:val="0"/>
              <w:marTop w:val="0"/>
              <w:marBottom w:val="0"/>
              <w:divBdr>
                <w:top w:val="none" w:sz="0" w:space="0" w:color="auto"/>
                <w:left w:val="none" w:sz="0" w:space="0" w:color="auto"/>
                <w:bottom w:val="none" w:sz="0" w:space="0" w:color="auto"/>
                <w:right w:val="none" w:sz="0" w:space="0" w:color="auto"/>
              </w:divBdr>
              <w:divsChild>
                <w:div w:id="54133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06778">
      <w:bodyDiv w:val="1"/>
      <w:marLeft w:val="0"/>
      <w:marRight w:val="0"/>
      <w:marTop w:val="0"/>
      <w:marBottom w:val="0"/>
      <w:divBdr>
        <w:top w:val="none" w:sz="0" w:space="0" w:color="auto"/>
        <w:left w:val="none" w:sz="0" w:space="0" w:color="auto"/>
        <w:bottom w:val="none" w:sz="0" w:space="0" w:color="auto"/>
        <w:right w:val="none" w:sz="0" w:space="0" w:color="auto"/>
      </w:divBdr>
      <w:divsChild>
        <w:div w:id="810175147">
          <w:marLeft w:val="0"/>
          <w:marRight w:val="0"/>
          <w:marTop w:val="0"/>
          <w:marBottom w:val="0"/>
          <w:divBdr>
            <w:top w:val="none" w:sz="0" w:space="0" w:color="auto"/>
            <w:left w:val="none" w:sz="0" w:space="0" w:color="auto"/>
            <w:bottom w:val="none" w:sz="0" w:space="0" w:color="auto"/>
            <w:right w:val="none" w:sz="0" w:space="0" w:color="auto"/>
          </w:divBdr>
          <w:divsChild>
            <w:div w:id="1370497114">
              <w:marLeft w:val="0"/>
              <w:marRight w:val="0"/>
              <w:marTop w:val="0"/>
              <w:marBottom w:val="0"/>
              <w:divBdr>
                <w:top w:val="none" w:sz="0" w:space="0" w:color="auto"/>
                <w:left w:val="none" w:sz="0" w:space="0" w:color="auto"/>
                <w:bottom w:val="none" w:sz="0" w:space="0" w:color="auto"/>
                <w:right w:val="none" w:sz="0" w:space="0" w:color="auto"/>
              </w:divBdr>
              <w:divsChild>
                <w:div w:id="10061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52118">
      <w:bodyDiv w:val="1"/>
      <w:marLeft w:val="0"/>
      <w:marRight w:val="0"/>
      <w:marTop w:val="0"/>
      <w:marBottom w:val="0"/>
      <w:divBdr>
        <w:top w:val="none" w:sz="0" w:space="0" w:color="auto"/>
        <w:left w:val="none" w:sz="0" w:space="0" w:color="auto"/>
        <w:bottom w:val="none" w:sz="0" w:space="0" w:color="auto"/>
        <w:right w:val="none" w:sz="0" w:space="0" w:color="auto"/>
      </w:divBdr>
    </w:div>
    <w:div w:id="412241642">
      <w:bodyDiv w:val="1"/>
      <w:marLeft w:val="0"/>
      <w:marRight w:val="0"/>
      <w:marTop w:val="0"/>
      <w:marBottom w:val="0"/>
      <w:divBdr>
        <w:top w:val="none" w:sz="0" w:space="0" w:color="auto"/>
        <w:left w:val="none" w:sz="0" w:space="0" w:color="auto"/>
        <w:bottom w:val="none" w:sz="0" w:space="0" w:color="auto"/>
        <w:right w:val="none" w:sz="0" w:space="0" w:color="auto"/>
      </w:divBdr>
    </w:div>
    <w:div w:id="413628991">
      <w:bodyDiv w:val="1"/>
      <w:marLeft w:val="0"/>
      <w:marRight w:val="0"/>
      <w:marTop w:val="0"/>
      <w:marBottom w:val="0"/>
      <w:divBdr>
        <w:top w:val="none" w:sz="0" w:space="0" w:color="auto"/>
        <w:left w:val="none" w:sz="0" w:space="0" w:color="auto"/>
        <w:bottom w:val="none" w:sz="0" w:space="0" w:color="auto"/>
        <w:right w:val="none" w:sz="0" w:space="0" w:color="auto"/>
      </w:divBdr>
    </w:div>
    <w:div w:id="426970132">
      <w:bodyDiv w:val="1"/>
      <w:marLeft w:val="0"/>
      <w:marRight w:val="0"/>
      <w:marTop w:val="0"/>
      <w:marBottom w:val="0"/>
      <w:divBdr>
        <w:top w:val="none" w:sz="0" w:space="0" w:color="auto"/>
        <w:left w:val="none" w:sz="0" w:space="0" w:color="auto"/>
        <w:bottom w:val="none" w:sz="0" w:space="0" w:color="auto"/>
        <w:right w:val="none" w:sz="0" w:space="0" w:color="auto"/>
      </w:divBdr>
    </w:div>
    <w:div w:id="434908125">
      <w:bodyDiv w:val="1"/>
      <w:marLeft w:val="0"/>
      <w:marRight w:val="0"/>
      <w:marTop w:val="0"/>
      <w:marBottom w:val="0"/>
      <w:divBdr>
        <w:top w:val="none" w:sz="0" w:space="0" w:color="auto"/>
        <w:left w:val="none" w:sz="0" w:space="0" w:color="auto"/>
        <w:bottom w:val="none" w:sz="0" w:space="0" w:color="auto"/>
        <w:right w:val="none" w:sz="0" w:space="0" w:color="auto"/>
      </w:divBdr>
      <w:divsChild>
        <w:div w:id="2010328142">
          <w:marLeft w:val="480"/>
          <w:marRight w:val="0"/>
          <w:marTop w:val="0"/>
          <w:marBottom w:val="0"/>
          <w:divBdr>
            <w:top w:val="none" w:sz="0" w:space="0" w:color="auto"/>
            <w:left w:val="none" w:sz="0" w:space="0" w:color="auto"/>
            <w:bottom w:val="none" w:sz="0" w:space="0" w:color="auto"/>
            <w:right w:val="none" w:sz="0" w:space="0" w:color="auto"/>
          </w:divBdr>
        </w:div>
        <w:div w:id="826047144">
          <w:marLeft w:val="480"/>
          <w:marRight w:val="0"/>
          <w:marTop w:val="0"/>
          <w:marBottom w:val="0"/>
          <w:divBdr>
            <w:top w:val="none" w:sz="0" w:space="0" w:color="auto"/>
            <w:left w:val="none" w:sz="0" w:space="0" w:color="auto"/>
            <w:bottom w:val="none" w:sz="0" w:space="0" w:color="auto"/>
            <w:right w:val="none" w:sz="0" w:space="0" w:color="auto"/>
          </w:divBdr>
        </w:div>
        <w:div w:id="467211890">
          <w:marLeft w:val="480"/>
          <w:marRight w:val="0"/>
          <w:marTop w:val="0"/>
          <w:marBottom w:val="0"/>
          <w:divBdr>
            <w:top w:val="none" w:sz="0" w:space="0" w:color="auto"/>
            <w:left w:val="none" w:sz="0" w:space="0" w:color="auto"/>
            <w:bottom w:val="none" w:sz="0" w:space="0" w:color="auto"/>
            <w:right w:val="none" w:sz="0" w:space="0" w:color="auto"/>
          </w:divBdr>
        </w:div>
        <w:div w:id="575747674">
          <w:marLeft w:val="480"/>
          <w:marRight w:val="0"/>
          <w:marTop w:val="0"/>
          <w:marBottom w:val="0"/>
          <w:divBdr>
            <w:top w:val="none" w:sz="0" w:space="0" w:color="auto"/>
            <w:left w:val="none" w:sz="0" w:space="0" w:color="auto"/>
            <w:bottom w:val="none" w:sz="0" w:space="0" w:color="auto"/>
            <w:right w:val="none" w:sz="0" w:space="0" w:color="auto"/>
          </w:divBdr>
        </w:div>
        <w:div w:id="1055588414">
          <w:marLeft w:val="480"/>
          <w:marRight w:val="0"/>
          <w:marTop w:val="0"/>
          <w:marBottom w:val="0"/>
          <w:divBdr>
            <w:top w:val="none" w:sz="0" w:space="0" w:color="auto"/>
            <w:left w:val="none" w:sz="0" w:space="0" w:color="auto"/>
            <w:bottom w:val="none" w:sz="0" w:space="0" w:color="auto"/>
            <w:right w:val="none" w:sz="0" w:space="0" w:color="auto"/>
          </w:divBdr>
        </w:div>
        <w:div w:id="1098721972">
          <w:marLeft w:val="480"/>
          <w:marRight w:val="0"/>
          <w:marTop w:val="0"/>
          <w:marBottom w:val="0"/>
          <w:divBdr>
            <w:top w:val="none" w:sz="0" w:space="0" w:color="auto"/>
            <w:left w:val="none" w:sz="0" w:space="0" w:color="auto"/>
            <w:bottom w:val="none" w:sz="0" w:space="0" w:color="auto"/>
            <w:right w:val="none" w:sz="0" w:space="0" w:color="auto"/>
          </w:divBdr>
        </w:div>
        <w:div w:id="1126660759">
          <w:marLeft w:val="480"/>
          <w:marRight w:val="0"/>
          <w:marTop w:val="0"/>
          <w:marBottom w:val="0"/>
          <w:divBdr>
            <w:top w:val="none" w:sz="0" w:space="0" w:color="auto"/>
            <w:left w:val="none" w:sz="0" w:space="0" w:color="auto"/>
            <w:bottom w:val="none" w:sz="0" w:space="0" w:color="auto"/>
            <w:right w:val="none" w:sz="0" w:space="0" w:color="auto"/>
          </w:divBdr>
        </w:div>
        <w:div w:id="732968867">
          <w:marLeft w:val="480"/>
          <w:marRight w:val="0"/>
          <w:marTop w:val="0"/>
          <w:marBottom w:val="0"/>
          <w:divBdr>
            <w:top w:val="none" w:sz="0" w:space="0" w:color="auto"/>
            <w:left w:val="none" w:sz="0" w:space="0" w:color="auto"/>
            <w:bottom w:val="none" w:sz="0" w:space="0" w:color="auto"/>
            <w:right w:val="none" w:sz="0" w:space="0" w:color="auto"/>
          </w:divBdr>
        </w:div>
        <w:div w:id="322245523">
          <w:marLeft w:val="480"/>
          <w:marRight w:val="0"/>
          <w:marTop w:val="0"/>
          <w:marBottom w:val="0"/>
          <w:divBdr>
            <w:top w:val="none" w:sz="0" w:space="0" w:color="auto"/>
            <w:left w:val="none" w:sz="0" w:space="0" w:color="auto"/>
            <w:bottom w:val="none" w:sz="0" w:space="0" w:color="auto"/>
            <w:right w:val="none" w:sz="0" w:space="0" w:color="auto"/>
          </w:divBdr>
        </w:div>
        <w:div w:id="1822846826">
          <w:marLeft w:val="480"/>
          <w:marRight w:val="0"/>
          <w:marTop w:val="0"/>
          <w:marBottom w:val="0"/>
          <w:divBdr>
            <w:top w:val="none" w:sz="0" w:space="0" w:color="auto"/>
            <w:left w:val="none" w:sz="0" w:space="0" w:color="auto"/>
            <w:bottom w:val="none" w:sz="0" w:space="0" w:color="auto"/>
            <w:right w:val="none" w:sz="0" w:space="0" w:color="auto"/>
          </w:divBdr>
        </w:div>
        <w:div w:id="1483544733">
          <w:marLeft w:val="480"/>
          <w:marRight w:val="0"/>
          <w:marTop w:val="0"/>
          <w:marBottom w:val="0"/>
          <w:divBdr>
            <w:top w:val="none" w:sz="0" w:space="0" w:color="auto"/>
            <w:left w:val="none" w:sz="0" w:space="0" w:color="auto"/>
            <w:bottom w:val="none" w:sz="0" w:space="0" w:color="auto"/>
            <w:right w:val="none" w:sz="0" w:space="0" w:color="auto"/>
          </w:divBdr>
        </w:div>
        <w:div w:id="1222205569">
          <w:marLeft w:val="480"/>
          <w:marRight w:val="0"/>
          <w:marTop w:val="0"/>
          <w:marBottom w:val="0"/>
          <w:divBdr>
            <w:top w:val="none" w:sz="0" w:space="0" w:color="auto"/>
            <w:left w:val="none" w:sz="0" w:space="0" w:color="auto"/>
            <w:bottom w:val="none" w:sz="0" w:space="0" w:color="auto"/>
            <w:right w:val="none" w:sz="0" w:space="0" w:color="auto"/>
          </w:divBdr>
        </w:div>
        <w:div w:id="1789541290">
          <w:marLeft w:val="480"/>
          <w:marRight w:val="0"/>
          <w:marTop w:val="0"/>
          <w:marBottom w:val="0"/>
          <w:divBdr>
            <w:top w:val="none" w:sz="0" w:space="0" w:color="auto"/>
            <w:left w:val="none" w:sz="0" w:space="0" w:color="auto"/>
            <w:bottom w:val="none" w:sz="0" w:space="0" w:color="auto"/>
            <w:right w:val="none" w:sz="0" w:space="0" w:color="auto"/>
          </w:divBdr>
        </w:div>
        <w:div w:id="362362116">
          <w:marLeft w:val="480"/>
          <w:marRight w:val="0"/>
          <w:marTop w:val="0"/>
          <w:marBottom w:val="0"/>
          <w:divBdr>
            <w:top w:val="none" w:sz="0" w:space="0" w:color="auto"/>
            <w:left w:val="none" w:sz="0" w:space="0" w:color="auto"/>
            <w:bottom w:val="none" w:sz="0" w:space="0" w:color="auto"/>
            <w:right w:val="none" w:sz="0" w:space="0" w:color="auto"/>
          </w:divBdr>
        </w:div>
        <w:div w:id="1838186194">
          <w:marLeft w:val="480"/>
          <w:marRight w:val="0"/>
          <w:marTop w:val="0"/>
          <w:marBottom w:val="0"/>
          <w:divBdr>
            <w:top w:val="none" w:sz="0" w:space="0" w:color="auto"/>
            <w:left w:val="none" w:sz="0" w:space="0" w:color="auto"/>
            <w:bottom w:val="none" w:sz="0" w:space="0" w:color="auto"/>
            <w:right w:val="none" w:sz="0" w:space="0" w:color="auto"/>
          </w:divBdr>
        </w:div>
        <w:div w:id="1972662238">
          <w:marLeft w:val="480"/>
          <w:marRight w:val="0"/>
          <w:marTop w:val="0"/>
          <w:marBottom w:val="0"/>
          <w:divBdr>
            <w:top w:val="none" w:sz="0" w:space="0" w:color="auto"/>
            <w:left w:val="none" w:sz="0" w:space="0" w:color="auto"/>
            <w:bottom w:val="none" w:sz="0" w:space="0" w:color="auto"/>
            <w:right w:val="none" w:sz="0" w:space="0" w:color="auto"/>
          </w:divBdr>
        </w:div>
        <w:div w:id="806238639">
          <w:marLeft w:val="480"/>
          <w:marRight w:val="0"/>
          <w:marTop w:val="0"/>
          <w:marBottom w:val="0"/>
          <w:divBdr>
            <w:top w:val="none" w:sz="0" w:space="0" w:color="auto"/>
            <w:left w:val="none" w:sz="0" w:space="0" w:color="auto"/>
            <w:bottom w:val="none" w:sz="0" w:space="0" w:color="auto"/>
            <w:right w:val="none" w:sz="0" w:space="0" w:color="auto"/>
          </w:divBdr>
        </w:div>
        <w:div w:id="414060615">
          <w:marLeft w:val="480"/>
          <w:marRight w:val="0"/>
          <w:marTop w:val="0"/>
          <w:marBottom w:val="0"/>
          <w:divBdr>
            <w:top w:val="none" w:sz="0" w:space="0" w:color="auto"/>
            <w:left w:val="none" w:sz="0" w:space="0" w:color="auto"/>
            <w:bottom w:val="none" w:sz="0" w:space="0" w:color="auto"/>
            <w:right w:val="none" w:sz="0" w:space="0" w:color="auto"/>
          </w:divBdr>
        </w:div>
        <w:div w:id="320819731">
          <w:marLeft w:val="480"/>
          <w:marRight w:val="0"/>
          <w:marTop w:val="0"/>
          <w:marBottom w:val="0"/>
          <w:divBdr>
            <w:top w:val="none" w:sz="0" w:space="0" w:color="auto"/>
            <w:left w:val="none" w:sz="0" w:space="0" w:color="auto"/>
            <w:bottom w:val="none" w:sz="0" w:space="0" w:color="auto"/>
            <w:right w:val="none" w:sz="0" w:space="0" w:color="auto"/>
          </w:divBdr>
        </w:div>
        <w:div w:id="942298967">
          <w:marLeft w:val="480"/>
          <w:marRight w:val="0"/>
          <w:marTop w:val="0"/>
          <w:marBottom w:val="0"/>
          <w:divBdr>
            <w:top w:val="none" w:sz="0" w:space="0" w:color="auto"/>
            <w:left w:val="none" w:sz="0" w:space="0" w:color="auto"/>
            <w:bottom w:val="none" w:sz="0" w:space="0" w:color="auto"/>
            <w:right w:val="none" w:sz="0" w:space="0" w:color="auto"/>
          </w:divBdr>
        </w:div>
        <w:div w:id="1252468680">
          <w:marLeft w:val="480"/>
          <w:marRight w:val="0"/>
          <w:marTop w:val="0"/>
          <w:marBottom w:val="0"/>
          <w:divBdr>
            <w:top w:val="none" w:sz="0" w:space="0" w:color="auto"/>
            <w:left w:val="none" w:sz="0" w:space="0" w:color="auto"/>
            <w:bottom w:val="none" w:sz="0" w:space="0" w:color="auto"/>
            <w:right w:val="none" w:sz="0" w:space="0" w:color="auto"/>
          </w:divBdr>
        </w:div>
        <w:div w:id="1012491985">
          <w:marLeft w:val="480"/>
          <w:marRight w:val="0"/>
          <w:marTop w:val="0"/>
          <w:marBottom w:val="0"/>
          <w:divBdr>
            <w:top w:val="none" w:sz="0" w:space="0" w:color="auto"/>
            <w:left w:val="none" w:sz="0" w:space="0" w:color="auto"/>
            <w:bottom w:val="none" w:sz="0" w:space="0" w:color="auto"/>
            <w:right w:val="none" w:sz="0" w:space="0" w:color="auto"/>
          </w:divBdr>
        </w:div>
        <w:div w:id="317880420">
          <w:marLeft w:val="480"/>
          <w:marRight w:val="0"/>
          <w:marTop w:val="0"/>
          <w:marBottom w:val="0"/>
          <w:divBdr>
            <w:top w:val="none" w:sz="0" w:space="0" w:color="auto"/>
            <w:left w:val="none" w:sz="0" w:space="0" w:color="auto"/>
            <w:bottom w:val="none" w:sz="0" w:space="0" w:color="auto"/>
            <w:right w:val="none" w:sz="0" w:space="0" w:color="auto"/>
          </w:divBdr>
        </w:div>
        <w:div w:id="1011419766">
          <w:marLeft w:val="480"/>
          <w:marRight w:val="0"/>
          <w:marTop w:val="0"/>
          <w:marBottom w:val="0"/>
          <w:divBdr>
            <w:top w:val="none" w:sz="0" w:space="0" w:color="auto"/>
            <w:left w:val="none" w:sz="0" w:space="0" w:color="auto"/>
            <w:bottom w:val="none" w:sz="0" w:space="0" w:color="auto"/>
            <w:right w:val="none" w:sz="0" w:space="0" w:color="auto"/>
          </w:divBdr>
        </w:div>
        <w:div w:id="1495027699">
          <w:marLeft w:val="480"/>
          <w:marRight w:val="0"/>
          <w:marTop w:val="0"/>
          <w:marBottom w:val="0"/>
          <w:divBdr>
            <w:top w:val="none" w:sz="0" w:space="0" w:color="auto"/>
            <w:left w:val="none" w:sz="0" w:space="0" w:color="auto"/>
            <w:bottom w:val="none" w:sz="0" w:space="0" w:color="auto"/>
            <w:right w:val="none" w:sz="0" w:space="0" w:color="auto"/>
          </w:divBdr>
        </w:div>
        <w:div w:id="847214670">
          <w:marLeft w:val="480"/>
          <w:marRight w:val="0"/>
          <w:marTop w:val="0"/>
          <w:marBottom w:val="0"/>
          <w:divBdr>
            <w:top w:val="none" w:sz="0" w:space="0" w:color="auto"/>
            <w:left w:val="none" w:sz="0" w:space="0" w:color="auto"/>
            <w:bottom w:val="none" w:sz="0" w:space="0" w:color="auto"/>
            <w:right w:val="none" w:sz="0" w:space="0" w:color="auto"/>
          </w:divBdr>
        </w:div>
        <w:div w:id="1640963186">
          <w:marLeft w:val="480"/>
          <w:marRight w:val="0"/>
          <w:marTop w:val="0"/>
          <w:marBottom w:val="0"/>
          <w:divBdr>
            <w:top w:val="none" w:sz="0" w:space="0" w:color="auto"/>
            <w:left w:val="none" w:sz="0" w:space="0" w:color="auto"/>
            <w:bottom w:val="none" w:sz="0" w:space="0" w:color="auto"/>
            <w:right w:val="none" w:sz="0" w:space="0" w:color="auto"/>
          </w:divBdr>
        </w:div>
        <w:div w:id="1677881440">
          <w:marLeft w:val="480"/>
          <w:marRight w:val="0"/>
          <w:marTop w:val="0"/>
          <w:marBottom w:val="0"/>
          <w:divBdr>
            <w:top w:val="none" w:sz="0" w:space="0" w:color="auto"/>
            <w:left w:val="none" w:sz="0" w:space="0" w:color="auto"/>
            <w:bottom w:val="none" w:sz="0" w:space="0" w:color="auto"/>
            <w:right w:val="none" w:sz="0" w:space="0" w:color="auto"/>
          </w:divBdr>
        </w:div>
        <w:div w:id="914971550">
          <w:marLeft w:val="480"/>
          <w:marRight w:val="0"/>
          <w:marTop w:val="0"/>
          <w:marBottom w:val="0"/>
          <w:divBdr>
            <w:top w:val="none" w:sz="0" w:space="0" w:color="auto"/>
            <w:left w:val="none" w:sz="0" w:space="0" w:color="auto"/>
            <w:bottom w:val="none" w:sz="0" w:space="0" w:color="auto"/>
            <w:right w:val="none" w:sz="0" w:space="0" w:color="auto"/>
          </w:divBdr>
        </w:div>
        <w:div w:id="1427577390">
          <w:marLeft w:val="480"/>
          <w:marRight w:val="0"/>
          <w:marTop w:val="0"/>
          <w:marBottom w:val="0"/>
          <w:divBdr>
            <w:top w:val="none" w:sz="0" w:space="0" w:color="auto"/>
            <w:left w:val="none" w:sz="0" w:space="0" w:color="auto"/>
            <w:bottom w:val="none" w:sz="0" w:space="0" w:color="auto"/>
            <w:right w:val="none" w:sz="0" w:space="0" w:color="auto"/>
          </w:divBdr>
        </w:div>
        <w:div w:id="1599410716">
          <w:marLeft w:val="480"/>
          <w:marRight w:val="0"/>
          <w:marTop w:val="0"/>
          <w:marBottom w:val="0"/>
          <w:divBdr>
            <w:top w:val="none" w:sz="0" w:space="0" w:color="auto"/>
            <w:left w:val="none" w:sz="0" w:space="0" w:color="auto"/>
            <w:bottom w:val="none" w:sz="0" w:space="0" w:color="auto"/>
            <w:right w:val="none" w:sz="0" w:space="0" w:color="auto"/>
          </w:divBdr>
        </w:div>
        <w:div w:id="1142312306">
          <w:marLeft w:val="480"/>
          <w:marRight w:val="0"/>
          <w:marTop w:val="0"/>
          <w:marBottom w:val="0"/>
          <w:divBdr>
            <w:top w:val="none" w:sz="0" w:space="0" w:color="auto"/>
            <w:left w:val="none" w:sz="0" w:space="0" w:color="auto"/>
            <w:bottom w:val="none" w:sz="0" w:space="0" w:color="auto"/>
            <w:right w:val="none" w:sz="0" w:space="0" w:color="auto"/>
          </w:divBdr>
        </w:div>
        <w:div w:id="612857413">
          <w:marLeft w:val="480"/>
          <w:marRight w:val="0"/>
          <w:marTop w:val="0"/>
          <w:marBottom w:val="0"/>
          <w:divBdr>
            <w:top w:val="none" w:sz="0" w:space="0" w:color="auto"/>
            <w:left w:val="none" w:sz="0" w:space="0" w:color="auto"/>
            <w:bottom w:val="none" w:sz="0" w:space="0" w:color="auto"/>
            <w:right w:val="none" w:sz="0" w:space="0" w:color="auto"/>
          </w:divBdr>
        </w:div>
        <w:div w:id="1568178090">
          <w:marLeft w:val="480"/>
          <w:marRight w:val="0"/>
          <w:marTop w:val="0"/>
          <w:marBottom w:val="0"/>
          <w:divBdr>
            <w:top w:val="none" w:sz="0" w:space="0" w:color="auto"/>
            <w:left w:val="none" w:sz="0" w:space="0" w:color="auto"/>
            <w:bottom w:val="none" w:sz="0" w:space="0" w:color="auto"/>
            <w:right w:val="none" w:sz="0" w:space="0" w:color="auto"/>
          </w:divBdr>
        </w:div>
        <w:div w:id="997613038">
          <w:marLeft w:val="480"/>
          <w:marRight w:val="0"/>
          <w:marTop w:val="0"/>
          <w:marBottom w:val="0"/>
          <w:divBdr>
            <w:top w:val="none" w:sz="0" w:space="0" w:color="auto"/>
            <w:left w:val="none" w:sz="0" w:space="0" w:color="auto"/>
            <w:bottom w:val="none" w:sz="0" w:space="0" w:color="auto"/>
            <w:right w:val="none" w:sz="0" w:space="0" w:color="auto"/>
          </w:divBdr>
        </w:div>
        <w:div w:id="415323659">
          <w:marLeft w:val="480"/>
          <w:marRight w:val="0"/>
          <w:marTop w:val="0"/>
          <w:marBottom w:val="0"/>
          <w:divBdr>
            <w:top w:val="none" w:sz="0" w:space="0" w:color="auto"/>
            <w:left w:val="none" w:sz="0" w:space="0" w:color="auto"/>
            <w:bottom w:val="none" w:sz="0" w:space="0" w:color="auto"/>
            <w:right w:val="none" w:sz="0" w:space="0" w:color="auto"/>
          </w:divBdr>
        </w:div>
        <w:div w:id="2066296215">
          <w:marLeft w:val="480"/>
          <w:marRight w:val="0"/>
          <w:marTop w:val="0"/>
          <w:marBottom w:val="0"/>
          <w:divBdr>
            <w:top w:val="none" w:sz="0" w:space="0" w:color="auto"/>
            <w:left w:val="none" w:sz="0" w:space="0" w:color="auto"/>
            <w:bottom w:val="none" w:sz="0" w:space="0" w:color="auto"/>
            <w:right w:val="none" w:sz="0" w:space="0" w:color="auto"/>
          </w:divBdr>
        </w:div>
        <w:div w:id="212237238">
          <w:marLeft w:val="480"/>
          <w:marRight w:val="0"/>
          <w:marTop w:val="0"/>
          <w:marBottom w:val="0"/>
          <w:divBdr>
            <w:top w:val="none" w:sz="0" w:space="0" w:color="auto"/>
            <w:left w:val="none" w:sz="0" w:space="0" w:color="auto"/>
            <w:bottom w:val="none" w:sz="0" w:space="0" w:color="auto"/>
            <w:right w:val="none" w:sz="0" w:space="0" w:color="auto"/>
          </w:divBdr>
        </w:div>
        <w:div w:id="259220475">
          <w:marLeft w:val="480"/>
          <w:marRight w:val="0"/>
          <w:marTop w:val="0"/>
          <w:marBottom w:val="0"/>
          <w:divBdr>
            <w:top w:val="none" w:sz="0" w:space="0" w:color="auto"/>
            <w:left w:val="none" w:sz="0" w:space="0" w:color="auto"/>
            <w:bottom w:val="none" w:sz="0" w:space="0" w:color="auto"/>
            <w:right w:val="none" w:sz="0" w:space="0" w:color="auto"/>
          </w:divBdr>
        </w:div>
        <w:div w:id="805121200">
          <w:marLeft w:val="480"/>
          <w:marRight w:val="0"/>
          <w:marTop w:val="0"/>
          <w:marBottom w:val="0"/>
          <w:divBdr>
            <w:top w:val="none" w:sz="0" w:space="0" w:color="auto"/>
            <w:left w:val="none" w:sz="0" w:space="0" w:color="auto"/>
            <w:bottom w:val="none" w:sz="0" w:space="0" w:color="auto"/>
            <w:right w:val="none" w:sz="0" w:space="0" w:color="auto"/>
          </w:divBdr>
        </w:div>
        <w:div w:id="1795635021">
          <w:marLeft w:val="480"/>
          <w:marRight w:val="0"/>
          <w:marTop w:val="0"/>
          <w:marBottom w:val="0"/>
          <w:divBdr>
            <w:top w:val="none" w:sz="0" w:space="0" w:color="auto"/>
            <w:left w:val="none" w:sz="0" w:space="0" w:color="auto"/>
            <w:bottom w:val="none" w:sz="0" w:space="0" w:color="auto"/>
            <w:right w:val="none" w:sz="0" w:space="0" w:color="auto"/>
          </w:divBdr>
        </w:div>
        <w:div w:id="726533143">
          <w:marLeft w:val="480"/>
          <w:marRight w:val="0"/>
          <w:marTop w:val="0"/>
          <w:marBottom w:val="0"/>
          <w:divBdr>
            <w:top w:val="none" w:sz="0" w:space="0" w:color="auto"/>
            <w:left w:val="none" w:sz="0" w:space="0" w:color="auto"/>
            <w:bottom w:val="none" w:sz="0" w:space="0" w:color="auto"/>
            <w:right w:val="none" w:sz="0" w:space="0" w:color="auto"/>
          </w:divBdr>
        </w:div>
        <w:div w:id="1708985838">
          <w:marLeft w:val="480"/>
          <w:marRight w:val="0"/>
          <w:marTop w:val="0"/>
          <w:marBottom w:val="0"/>
          <w:divBdr>
            <w:top w:val="none" w:sz="0" w:space="0" w:color="auto"/>
            <w:left w:val="none" w:sz="0" w:space="0" w:color="auto"/>
            <w:bottom w:val="none" w:sz="0" w:space="0" w:color="auto"/>
            <w:right w:val="none" w:sz="0" w:space="0" w:color="auto"/>
          </w:divBdr>
        </w:div>
        <w:div w:id="1642691695">
          <w:marLeft w:val="480"/>
          <w:marRight w:val="0"/>
          <w:marTop w:val="0"/>
          <w:marBottom w:val="0"/>
          <w:divBdr>
            <w:top w:val="none" w:sz="0" w:space="0" w:color="auto"/>
            <w:left w:val="none" w:sz="0" w:space="0" w:color="auto"/>
            <w:bottom w:val="none" w:sz="0" w:space="0" w:color="auto"/>
            <w:right w:val="none" w:sz="0" w:space="0" w:color="auto"/>
          </w:divBdr>
        </w:div>
        <w:div w:id="1715496636">
          <w:marLeft w:val="480"/>
          <w:marRight w:val="0"/>
          <w:marTop w:val="0"/>
          <w:marBottom w:val="0"/>
          <w:divBdr>
            <w:top w:val="none" w:sz="0" w:space="0" w:color="auto"/>
            <w:left w:val="none" w:sz="0" w:space="0" w:color="auto"/>
            <w:bottom w:val="none" w:sz="0" w:space="0" w:color="auto"/>
            <w:right w:val="none" w:sz="0" w:space="0" w:color="auto"/>
          </w:divBdr>
        </w:div>
        <w:div w:id="1481121023">
          <w:marLeft w:val="480"/>
          <w:marRight w:val="0"/>
          <w:marTop w:val="0"/>
          <w:marBottom w:val="0"/>
          <w:divBdr>
            <w:top w:val="none" w:sz="0" w:space="0" w:color="auto"/>
            <w:left w:val="none" w:sz="0" w:space="0" w:color="auto"/>
            <w:bottom w:val="none" w:sz="0" w:space="0" w:color="auto"/>
            <w:right w:val="none" w:sz="0" w:space="0" w:color="auto"/>
          </w:divBdr>
        </w:div>
        <w:div w:id="1719623015">
          <w:marLeft w:val="480"/>
          <w:marRight w:val="0"/>
          <w:marTop w:val="0"/>
          <w:marBottom w:val="0"/>
          <w:divBdr>
            <w:top w:val="none" w:sz="0" w:space="0" w:color="auto"/>
            <w:left w:val="none" w:sz="0" w:space="0" w:color="auto"/>
            <w:bottom w:val="none" w:sz="0" w:space="0" w:color="auto"/>
            <w:right w:val="none" w:sz="0" w:space="0" w:color="auto"/>
          </w:divBdr>
        </w:div>
        <w:div w:id="1711027591">
          <w:marLeft w:val="480"/>
          <w:marRight w:val="0"/>
          <w:marTop w:val="0"/>
          <w:marBottom w:val="0"/>
          <w:divBdr>
            <w:top w:val="none" w:sz="0" w:space="0" w:color="auto"/>
            <w:left w:val="none" w:sz="0" w:space="0" w:color="auto"/>
            <w:bottom w:val="none" w:sz="0" w:space="0" w:color="auto"/>
            <w:right w:val="none" w:sz="0" w:space="0" w:color="auto"/>
          </w:divBdr>
        </w:div>
        <w:div w:id="428353546">
          <w:marLeft w:val="480"/>
          <w:marRight w:val="0"/>
          <w:marTop w:val="0"/>
          <w:marBottom w:val="0"/>
          <w:divBdr>
            <w:top w:val="none" w:sz="0" w:space="0" w:color="auto"/>
            <w:left w:val="none" w:sz="0" w:space="0" w:color="auto"/>
            <w:bottom w:val="none" w:sz="0" w:space="0" w:color="auto"/>
            <w:right w:val="none" w:sz="0" w:space="0" w:color="auto"/>
          </w:divBdr>
        </w:div>
        <w:div w:id="389379752">
          <w:marLeft w:val="480"/>
          <w:marRight w:val="0"/>
          <w:marTop w:val="0"/>
          <w:marBottom w:val="0"/>
          <w:divBdr>
            <w:top w:val="none" w:sz="0" w:space="0" w:color="auto"/>
            <w:left w:val="none" w:sz="0" w:space="0" w:color="auto"/>
            <w:bottom w:val="none" w:sz="0" w:space="0" w:color="auto"/>
            <w:right w:val="none" w:sz="0" w:space="0" w:color="auto"/>
          </w:divBdr>
        </w:div>
        <w:div w:id="1135295780">
          <w:marLeft w:val="480"/>
          <w:marRight w:val="0"/>
          <w:marTop w:val="0"/>
          <w:marBottom w:val="0"/>
          <w:divBdr>
            <w:top w:val="none" w:sz="0" w:space="0" w:color="auto"/>
            <w:left w:val="none" w:sz="0" w:space="0" w:color="auto"/>
            <w:bottom w:val="none" w:sz="0" w:space="0" w:color="auto"/>
            <w:right w:val="none" w:sz="0" w:space="0" w:color="auto"/>
          </w:divBdr>
        </w:div>
        <w:div w:id="442967495">
          <w:marLeft w:val="480"/>
          <w:marRight w:val="0"/>
          <w:marTop w:val="0"/>
          <w:marBottom w:val="0"/>
          <w:divBdr>
            <w:top w:val="none" w:sz="0" w:space="0" w:color="auto"/>
            <w:left w:val="none" w:sz="0" w:space="0" w:color="auto"/>
            <w:bottom w:val="none" w:sz="0" w:space="0" w:color="auto"/>
            <w:right w:val="none" w:sz="0" w:space="0" w:color="auto"/>
          </w:divBdr>
        </w:div>
        <w:div w:id="1667516250">
          <w:marLeft w:val="480"/>
          <w:marRight w:val="0"/>
          <w:marTop w:val="0"/>
          <w:marBottom w:val="0"/>
          <w:divBdr>
            <w:top w:val="none" w:sz="0" w:space="0" w:color="auto"/>
            <w:left w:val="none" w:sz="0" w:space="0" w:color="auto"/>
            <w:bottom w:val="none" w:sz="0" w:space="0" w:color="auto"/>
            <w:right w:val="none" w:sz="0" w:space="0" w:color="auto"/>
          </w:divBdr>
        </w:div>
        <w:div w:id="1778089879">
          <w:marLeft w:val="480"/>
          <w:marRight w:val="0"/>
          <w:marTop w:val="0"/>
          <w:marBottom w:val="0"/>
          <w:divBdr>
            <w:top w:val="none" w:sz="0" w:space="0" w:color="auto"/>
            <w:left w:val="none" w:sz="0" w:space="0" w:color="auto"/>
            <w:bottom w:val="none" w:sz="0" w:space="0" w:color="auto"/>
            <w:right w:val="none" w:sz="0" w:space="0" w:color="auto"/>
          </w:divBdr>
        </w:div>
        <w:div w:id="1848867447">
          <w:marLeft w:val="480"/>
          <w:marRight w:val="0"/>
          <w:marTop w:val="0"/>
          <w:marBottom w:val="0"/>
          <w:divBdr>
            <w:top w:val="none" w:sz="0" w:space="0" w:color="auto"/>
            <w:left w:val="none" w:sz="0" w:space="0" w:color="auto"/>
            <w:bottom w:val="none" w:sz="0" w:space="0" w:color="auto"/>
            <w:right w:val="none" w:sz="0" w:space="0" w:color="auto"/>
          </w:divBdr>
        </w:div>
        <w:div w:id="1669863298">
          <w:marLeft w:val="480"/>
          <w:marRight w:val="0"/>
          <w:marTop w:val="0"/>
          <w:marBottom w:val="0"/>
          <w:divBdr>
            <w:top w:val="none" w:sz="0" w:space="0" w:color="auto"/>
            <w:left w:val="none" w:sz="0" w:space="0" w:color="auto"/>
            <w:bottom w:val="none" w:sz="0" w:space="0" w:color="auto"/>
            <w:right w:val="none" w:sz="0" w:space="0" w:color="auto"/>
          </w:divBdr>
        </w:div>
        <w:div w:id="1623145677">
          <w:marLeft w:val="480"/>
          <w:marRight w:val="0"/>
          <w:marTop w:val="0"/>
          <w:marBottom w:val="0"/>
          <w:divBdr>
            <w:top w:val="none" w:sz="0" w:space="0" w:color="auto"/>
            <w:left w:val="none" w:sz="0" w:space="0" w:color="auto"/>
            <w:bottom w:val="none" w:sz="0" w:space="0" w:color="auto"/>
            <w:right w:val="none" w:sz="0" w:space="0" w:color="auto"/>
          </w:divBdr>
        </w:div>
      </w:divsChild>
    </w:div>
    <w:div w:id="439224902">
      <w:bodyDiv w:val="1"/>
      <w:marLeft w:val="0"/>
      <w:marRight w:val="0"/>
      <w:marTop w:val="0"/>
      <w:marBottom w:val="0"/>
      <w:divBdr>
        <w:top w:val="none" w:sz="0" w:space="0" w:color="auto"/>
        <w:left w:val="none" w:sz="0" w:space="0" w:color="auto"/>
        <w:bottom w:val="none" w:sz="0" w:space="0" w:color="auto"/>
        <w:right w:val="none" w:sz="0" w:space="0" w:color="auto"/>
      </w:divBdr>
      <w:divsChild>
        <w:div w:id="1780567706">
          <w:marLeft w:val="0"/>
          <w:marRight w:val="0"/>
          <w:marTop w:val="0"/>
          <w:marBottom w:val="0"/>
          <w:divBdr>
            <w:top w:val="none" w:sz="0" w:space="0" w:color="auto"/>
            <w:left w:val="none" w:sz="0" w:space="0" w:color="auto"/>
            <w:bottom w:val="none" w:sz="0" w:space="0" w:color="auto"/>
            <w:right w:val="none" w:sz="0" w:space="0" w:color="auto"/>
          </w:divBdr>
          <w:divsChild>
            <w:div w:id="361905489">
              <w:marLeft w:val="0"/>
              <w:marRight w:val="0"/>
              <w:marTop w:val="0"/>
              <w:marBottom w:val="0"/>
              <w:divBdr>
                <w:top w:val="none" w:sz="0" w:space="0" w:color="auto"/>
                <w:left w:val="none" w:sz="0" w:space="0" w:color="auto"/>
                <w:bottom w:val="none" w:sz="0" w:space="0" w:color="auto"/>
                <w:right w:val="none" w:sz="0" w:space="0" w:color="auto"/>
              </w:divBdr>
              <w:divsChild>
                <w:div w:id="201498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20803">
      <w:bodyDiv w:val="1"/>
      <w:marLeft w:val="0"/>
      <w:marRight w:val="0"/>
      <w:marTop w:val="0"/>
      <w:marBottom w:val="0"/>
      <w:divBdr>
        <w:top w:val="none" w:sz="0" w:space="0" w:color="auto"/>
        <w:left w:val="none" w:sz="0" w:space="0" w:color="auto"/>
        <w:bottom w:val="none" w:sz="0" w:space="0" w:color="auto"/>
        <w:right w:val="none" w:sz="0" w:space="0" w:color="auto"/>
      </w:divBdr>
    </w:div>
    <w:div w:id="450587753">
      <w:bodyDiv w:val="1"/>
      <w:marLeft w:val="0"/>
      <w:marRight w:val="0"/>
      <w:marTop w:val="0"/>
      <w:marBottom w:val="0"/>
      <w:divBdr>
        <w:top w:val="none" w:sz="0" w:space="0" w:color="auto"/>
        <w:left w:val="none" w:sz="0" w:space="0" w:color="auto"/>
        <w:bottom w:val="none" w:sz="0" w:space="0" w:color="auto"/>
        <w:right w:val="none" w:sz="0" w:space="0" w:color="auto"/>
      </w:divBdr>
      <w:divsChild>
        <w:div w:id="1155877665">
          <w:marLeft w:val="480"/>
          <w:marRight w:val="0"/>
          <w:marTop w:val="0"/>
          <w:marBottom w:val="0"/>
          <w:divBdr>
            <w:top w:val="none" w:sz="0" w:space="0" w:color="auto"/>
            <w:left w:val="none" w:sz="0" w:space="0" w:color="auto"/>
            <w:bottom w:val="none" w:sz="0" w:space="0" w:color="auto"/>
            <w:right w:val="none" w:sz="0" w:space="0" w:color="auto"/>
          </w:divBdr>
        </w:div>
        <w:div w:id="1540624054">
          <w:marLeft w:val="480"/>
          <w:marRight w:val="0"/>
          <w:marTop w:val="0"/>
          <w:marBottom w:val="0"/>
          <w:divBdr>
            <w:top w:val="none" w:sz="0" w:space="0" w:color="auto"/>
            <w:left w:val="none" w:sz="0" w:space="0" w:color="auto"/>
            <w:bottom w:val="none" w:sz="0" w:space="0" w:color="auto"/>
            <w:right w:val="none" w:sz="0" w:space="0" w:color="auto"/>
          </w:divBdr>
        </w:div>
        <w:div w:id="1655647442">
          <w:marLeft w:val="480"/>
          <w:marRight w:val="0"/>
          <w:marTop w:val="0"/>
          <w:marBottom w:val="0"/>
          <w:divBdr>
            <w:top w:val="none" w:sz="0" w:space="0" w:color="auto"/>
            <w:left w:val="none" w:sz="0" w:space="0" w:color="auto"/>
            <w:bottom w:val="none" w:sz="0" w:space="0" w:color="auto"/>
            <w:right w:val="none" w:sz="0" w:space="0" w:color="auto"/>
          </w:divBdr>
        </w:div>
        <w:div w:id="2040620774">
          <w:marLeft w:val="480"/>
          <w:marRight w:val="0"/>
          <w:marTop w:val="0"/>
          <w:marBottom w:val="0"/>
          <w:divBdr>
            <w:top w:val="none" w:sz="0" w:space="0" w:color="auto"/>
            <w:left w:val="none" w:sz="0" w:space="0" w:color="auto"/>
            <w:bottom w:val="none" w:sz="0" w:space="0" w:color="auto"/>
            <w:right w:val="none" w:sz="0" w:space="0" w:color="auto"/>
          </w:divBdr>
        </w:div>
        <w:div w:id="868221369">
          <w:marLeft w:val="480"/>
          <w:marRight w:val="0"/>
          <w:marTop w:val="0"/>
          <w:marBottom w:val="0"/>
          <w:divBdr>
            <w:top w:val="none" w:sz="0" w:space="0" w:color="auto"/>
            <w:left w:val="none" w:sz="0" w:space="0" w:color="auto"/>
            <w:bottom w:val="none" w:sz="0" w:space="0" w:color="auto"/>
            <w:right w:val="none" w:sz="0" w:space="0" w:color="auto"/>
          </w:divBdr>
        </w:div>
        <w:div w:id="403991515">
          <w:marLeft w:val="480"/>
          <w:marRight w:val="0"/>
          <w:marTop w:val="0"/>
          <w:marBottom w:val="0"/>
          <w:divBdr>
            <w:top w:val="none" w:sz="0" w:space="0" w:color="auto"/>
            <w:left w:val="none" w:sz="0" w:space="0" w:color="auto"/>
            <w:bottom w:val="none" w:sz="0" w:space="0" w:color="auto"/>
            <w:right w:val="none" w:sz="0" w:space="0" w:color="auto"/>
          </w:divBdr>
        </w:div>
        <w:div w:id="1255364448">
          <w:marLeft w:val="480"/>
          <w:marRight w:val="0"/>
          <w:marTop w:val="0"/>
          <w:marBottom w:val="0"/>
          <w:divBdr>
            <w:top w:val="none" w:sz="0" w:space="0" w:color="auto"/>
            <w:left w:val="none" w:sz="0" w:space="0" w:color="auto"/>
            <w:bottom w:val="none" w:sz="0" w:space="0" w:color="auto"/>
            <w:right w:val="none" w:sz="0" w:space="0" w:color="auto"/>
          </w:divBdr>
        </w:div>
        <w:div w:id="404184133">
          <w:marLeft w:val="480"/>
          <w:marRight w:val="0"/>
          <w:marTop w:val="0"/>
          <w:marBottom w:val="0"/>
          <w:divBdr>
            <w:top w:val="none" w:sz="0" w:space="0" w:color="auto"/>
            <w:left w:val="none" w:sz="0" w:space="0" w:color="auto"/>
            <w:bottom w:val="none" w:sz="0" w:space="0" w:color="auto"/>
            <w:right w:val="none" w:sz="0" w:space="0" w:color="auto"/>
          </w:divBdr>
        </w:div>
        <w:div w:id="1464546132">
          <w:marLeft w:val="480"/>
          <w:marRight w:val="0"/>
          <w:marTop w:val="0"/>
          <w:marBottom w:val="0"/>
          <w:divBdr>
            <w:top w:val="none" w:sz="0" w:space="0" w:color="auto"/>
            <w:left w:val="none" w:sz="0" w:space="0" w:color="auto"/>
            <w:bottom w:val="none" w:sz="0" w:space="0" w:color="auto"/>
            <w:right w:val="none" w:sz="0" w:space="0" w:color="auto"/>
          </w:divBdr>
        </w:div>
        <w:div w:id="737240971">
          <w:marLeft w:val="480"/>
          <w:marRight w:val="0"/>
          <w:marTop w:val="0"/>
          <w:marBottom w:val="0"/>
          <w:divBdr>
            <w:top w:val="none" w:sz="0" w:space="0" w:color="auto"/>
            <w:left w:val="none" w:sz="0" w:space="0" w:color="auto"/>
            <w:bottom w:val="none" w:sz="0" w:space="0" w:color="auto"/>
            <w:right w:val="none" w:sz="0" w:space="0" w:color="auto"/>
          </w:divBdr>
        </w:div>
        <w:div w:id="1961524166">
          <w:marLeft w:val="480"/>
          <w:marRight w:val="0"/>
          <w:marTop w:val="0"/>
          <w:marBottom w:val="0"/>
          <w:divBdr>
            <w:top w:val="none" w:sz="0" w:space="0" w:color="auto"/>
            <w:left w:val="none" w:sz="0" w:space="0" w:color="auto"/>
            <w:bottom w:val="none" w:sz="0" w:space="0" w:color="auto"/>
            <w:right w:val="none" w:sz="0" w:space="0" w:color="auto"/>
          </w:divBdr>
        </w:div>
        <w:div w:id="26686670">
          <w:marLeft w:val="480"/>
          <w:marRight w:val="0"/>
          <w:marTop w:val="0"/>
          <w:marBottom w:val="0"/>
          <w:divBdr>
            <w:top w:val="none" w:sz="0" w:space="0" w:color="auto"/>
            <w:left w:val="none" w:sz="0" w:space="0" w:color="auto"/>
            <w:bottom w:val="none" w:sz="0" w:space="0" w:color="auto"/>
            <w:right w:val="none" w:sz="0" w:space="0" w:color="auto"/>
          </w:divBdr>
        </w:div>
        <w:div w:id="1221164795">
          <w:marLeft w:val="480"/>
          <w:marRight w:val="0"/>
          <w:marTop w:val="0"/>
          <w:marBottom w:val="0"/>
          <w:divBdr>
            <w:top w:val="none" w:sz="0" w:space="0" w:color="auto"/>
            <w:left w:val="none" w:sz="0" w:space="0" w:color="auto"/>
            <w:bottom w:val="none" w:sz="0" w:space="0" w:color="auto"/>
            <w:right w:val="none" w:sz="0" w:space="0" w:color="auto"/>
          </w:divBdr>
        </w:div>
        <w:div w:id="8221329">
          <w:marLeft w:val="480"/>
          <w:marRight w:val="0"/>
          <w:marTop w:val="0"/>
          <w:marBottom w:val="0"/>
          <w:divBdr>
            <w:top w:val="none" w:sz="0" w:space="0" w:color="auto"/>
            <w:left w:val="none" w:sz="0" w:space="0" w:color="auto"/>
            <w:bottom w:val="none" w:sz="0" w:space="0" w:color="auto"/>
            <w:right w:val="none" w:sz="0" w:space="0" w:color="auto"/>
          </w:divBdr>
        </w:div>
        <w:div w:id="1438525523">
          <w:marLeft w:val="480"/>
          <w:marRight w:val="0"/>
          <w:marTop w:val="0"/>
          <w:marBottom w:val="0"/>
          <w:divBdr>
            <w:top w:val="none" w:sz="0" w:space="0" w:color="auto"/>
            <w:left w:val="none" w:sz="0" w:space="0" w:color="auto"/>
            <w:bottom w:val="none" w:sz="0" w:space="0" w:color="auto"/>
            <w:right w:val="none" w:sz="0" w:space="0" w:color="auto"/>
          </w:divBdr>
        </w:div>
        <w:div w:id="11760467">
          <w:marLeft w:val="480"/>
          <w:marRight w:val="0"/>
          <w:marTop w:val="0"/>
          <w:marBottom w:val="0"/>
          <w:divBdr>
            <w:top w:val="none" w:sz="0" w:space="0" w:color="auto"/>
            <w:left w:val="none" w:sz="0" w:space="0" w:color="auto"/>
            <w:bottom w:val="none" w:sz="0" w:space="0" w:color="auto"/>
            <w:right w:val="none" w:sz="0" w:space="0" w:color="auto"/>
          </w:divBdr>
        </w:div>
        <w:div w:id="1888494061">
          <w:marLeft w:val="480"/>
          <w:marRight w:val="0"/>
          <w:marTop w:val="0"/>
          <w:marBottom w:val="0"/>
          <w:divBdr>
            <w:top w:val="none" w:sz="0" w:space="0" w:color="auto"/>
            <w:left w:val="none" w:sz="0" w:space="0" w:color="auto"/>
            <w:bottom w:val="none" w:sz="0" w:space="0" w:color="auto"/>
            <w:right w:val="none" w:sz="0" w:space="0" w:color="auto"/>
          </w:divBdr>
        </w:div>
        <w:div w:id="55669509">
          <w:marLeft w:val="480"/>
          <w:marRight w:val="0"/>
          <w:marTop w:val="0"/>
          <w:marBottom w:val="0"/>
          <w:divBdr>
            <w:top w:val="none" w:sz="0" w:space="0" w:color="auto"/>
            <w:left w:val="none" w:sz="0" w:space="0" w:color="auto"/>
            <w:bottom w:val="none" w:sz="0" w:space="0" w:color="auto"/>
            <w:right w:val="none" w:sz="0" w:space="0" w:color="auto"/>
          </w:divBdr>
        </w:div>
        <w:div w:id="526917579">
          <w:marLeft w:val="480"/>
          <w:marRight w:val="0"/>
          <w:marTop w:val="0"/>
          <w:marBottom w:val="0"/>
          <w:divBdr>
            <w:top w:val="none" w:sz="0" w:space="0" w:color="auto"/>
            <w:left w:val="none" w:sz="0" w:space="0" w:color="auto"/>
            <w:bottom w:val="none" w:sz="0" w:space="0" w:color="auto"/>
            <w:right w:val="none" w:sz="0" w:space="0" w:color="auto"/>
          </w:divBdr>
        </w:div>
        <w:div w:id="821044223">
          <w:marLeft w:val="480"/>
          <w:marRight w:val="0"/>
          <w:marTop w:val="0"/>
          <w:marBottom w:val="0"/>
          <w:divBdr>
            <w:top w:val="none" w:sz="0" w:space="0" w:color="auto"/>
            <w:left w:val="none" w:sz="0" w:space="0" w:color="auto"/>
            <w:bottom w:val="none" w:sz="0" w:space="0" w:color="auto"/>
            <w:right w:val="none" w:sz="0" w:space="0" w:color="auto"/>
          </w:divBdr>
        </w:div>
        <w:div w:id="1941334909">
          <w:marLeft w:val="480"/>
          <w:marRight w:val="0"/>
          <w:marTop w:val="0"/>
          <w:marBottom w:val="0"/>
          <w:divBdr>
            <w:top w:val="none" w:sz="0" w:space="0" w:color="auto"/>
            <w:left w:val="none" w:sz="0" w:space="0" w:color="auto"/>
            <w:bottom w:val="none" w:sz="0" w:space="0" w:color="auto"/>
            <w:right w:val="none" w:sz="0" w:space="0" w:color="auto"/>
          </w:divBdr>
        </w:div>
        <w:div w:id="931622039">
          <w:marLeft w:val="480"/>
          <w:marRight w:val="0"/>
          <w:marTop w:val="0"/>
          <w:marBottom w:val="0"/>
          <w:divBdr>
            <w:top w:val="none" w:sz="0" w:space="0" w:color="auto"/>
            <w:left w:val="none" w:sz="0" w:space="0" w:color="auto"/>
            <w:bottom w:val="none" w:sz="0" w:space="0" w:color="auto"/>
            <w:right w:val="none" w:sz="0" w:space="0" w:color="auto"/>
          </w:divBdr>
        </w:div>
        <w:div w:id="394820179">
          <w:marLeft w:val="480"/>
          <w:marRight w:val="0"/>
          <w:marTop w:val="0"/>
          <w:marBottom w:val="0"/>
          <w:divBdr>
            <w:top w:val="none" w:sz="0" w:space="0" w:color="auto"/>
            <w:left w:val="none" w:sz="0" w:space="0" w:color="auto"/>
            <w:bottom w:val="none" w:sz="0" w:space="0" w:color="auto"/>
            <w:right w:val="none" w:sz="0" w:space="0" w:color="auto"/>
          </w:divBdr>
        </w:div>
        <w:div w:id="1570769086">
          <w:marLeft w:val="480"/>
          <w:marRight w:val="0"/>
          <w:marTop w:val="0"/>
          <w:marBottom w:val="0"/>
          <w:divBdr>
            <w:top w:val="none" w:sz="0" w:space="0" w:color="auto"/>
            <w:left w:val="none" w:sz="0" w:space="0" w:color="auto"/>
            <w:bottom w:val="none" w:sz="0" w:space="0" w:color="auto"/>
            <w:right w:val="none" w:sz="0" w:space="0" w:color="auto"/>
          </w:divBdr>
        </w:div>
        <w:div w:id="1866170311">
          <w:marLeft w:val="480"/>
          <w:marRight w:val="0"/>
          <w:marTop w:val="0"/>
          <w:marBottom w:val="0"/>
          <w:divBdr>
            <w:top w:val="none" w:sz="0" w:space="0" w:color="auto"/>
            <w:left w:val="none" w:sz="0" w:space="0" w:color="auto"/>
            <w:bottom w:val="none" w:sz="0" w:space="0" w:color="auto"/>
            <w:right w:val="none" w:sz="0" w:space="0" w:color="auto"/>
          </w:divBdr>
        </w:div>
        <w:div w:id="395052163">
          <w:marLeft w:val="480"/>
          <w:marRight w:val="0"/>
          <w:marTop w:val="0"/>
          <w:marBottom w:val="0"/>
          <w:divBdr>
            <w:top w:val="none" w:sz="0" w:space="0" w:color="auto"/>
            <w:left w:val="none" w:sz="0" w:space="0" w:color="auto"/>
            <w:bottom w:val="none" w:sz="0" w:space="0" w:color="auto"/>
            <w:right w:val="none" w:sz="0" w:space="0" w:color="auto"/>
          </w:divBdr>
        </w:div>
        <w:div w:id="652493848">
          <w:marLeft w:val="480"/>
          <w:marRight w:val="0"/>
          <w:marTop w:val="0"/>
          <w:marBottom w:val="0"/>
          <w:divBdr>
            <w:top w:val="none" w:sz="0" w:space="0" w:color="auto"/>
            <w:left w:val="none" w:sz="0" w:space="0" w:color="auto"/>
            <w:bottom w:val="none" w:sz="0" w:space="0" w:color="auto"/>
            <w:right w:val="none" w:sz="0" w:space="0" w:color="auto"/>
          </w:divBdr>
        </w:div>
        <w:div w:id="2000225660">
          <w:marLeft w:val="480"/>
          <w:marRight w:val="0"/>
          <w:marTop w:val="0"/>
          <w:marBottom w:val="0"/>
          <w:divBdr>
            <w:top w:val="none" w:sz="0" w:space="0" w:color="auto"/>
            <w:left w:val="none" w:sz="0" w:space="0" w:color="auto"/>
            <w:bottom w:val="none" w:sz="0" w:space="0" w:color="auto"/>
            <w:right w:val="none" w:sz="0" w:space="0" w:color="auto"/>
          </w:divBdr>
        </w:div>
        <w:div w:id="1874998207">
          <w:marLeft w:val="480"/>
          <w:marRight w:val="0"/>
          <w:marTop w:val="0"/>
          <w:marBottom w:val="0"/>
          <w:divBdr>
            <w:top w:val="none" w:sz="0" w:space="0" w:color="auto"/>
            <w:left w:val="none" w:sz="0" w:space="0" w:color="auto"/>
            <w:bottom w:val="none" w:sz="0" w:space="0" w:color="auto"/>
            <w:right w:val="none" w:sz="0" w:space="0" w:color="auto"/>
          </w:divBdr>
        </w:div>
        <w:div w:id="1259825973">
          <w:marLeft w:val="480"/>
          <w:marRight w:val="0"/>
          <w:marTop w:val="0"/>
          <w:marBottom w:val="0"/>
          <w:divBdr>
            <w:top w:val="none" w:sz="0" w:space="0" w:color="auto"/>
            <w:left w:val="none" w:sz="0" w:space="0" w:color="auto"/>
            <w:bottom w:val="none" w:sz="0" w:space="0" w:color="auto"/>
            <w:right w:val="none" w:sz="0" w:space="0" w:color="auto"/>
          </w:divBdr>
        </w:div>
        <w:div w:id="1988584555">
          <w:marLeft w:val="480"/>
          <w:marRight w:val="0"/>
          <w:marTop w:val="0"/>
          <w:marBottom w:val="0"/>
          <w:divBdr>
            <w:top w:val="none" w:sz="0" w:space="0" w:color="auto"/>
            <w:left w:val="none" w:sz="0" w:space="0" w:color="auto"/>
            <w:bottom w:val="none" w:sz="0" w:space="0" w:color="auto"/>
            <w:right w:val="none" w:sz="0" w:space="0" w:color="auto"/>
          </w:divBdr>
        </w:div>
        <w:div w:id="124742150">
          <w:marLeft w:val="480"/>
          <w:marRight w:val="0"/>
          <w:marTop w:val="0"/>
          <w:marBottom w:val="0"/>
          <w:divBdr>
            <w:top w:val="none" w:sz="0" w:space="0" w:color="auto"/>
            <w:left w:val="none" w:sz="0" w:space="0" w:color="auto"/>
            <w:bottom w:val="none" w:sz="0" w:space="0" w:color="auto"/>
            <w:right w:val="none" w:sz="0" w:space="0" w:color="auto"/>
          </w:divBdr>
        </w:div>
        <w:div w:id="3749142">
          <w:marLeft w:val="480"/>
          <w:marRight w:val="0"/>
          <w:marTop w:val="0"/>
          <w:marBottom w:val="0"/>
          <w:divBdr>
            <w:top w:val="none" w:sz="0" w:space="0" w:color="auto"/>
            <w:left w:val="none" w:sz="0" w:space="0" w:color="auto"/>
            <w:bottom w:val="none" w:sz="0" w:space="0" w:color="auto"/>
            <w:right w:val="none" w:sz="0" w:space="0" w:color="auto"/>
          </w:divBdr>
        </w:div>
        <w:div w:id="311181929">
          <w:marLeft w:val="480"/>
          <w:marRight w:val="0"/>
          <w:marTop w:val="0"/>
          <w:marBottom w:val="0"/>
          <w:divBdr>
            <w:top w:val="none" w:sz="0" w:space="0" w:color="auto"/>
            <w:left w:val="none" w:sz="0" w:space="0" w:color="auto"/>
            <w:bottom w:val="none" w:sz="0" w:space="0" w:color="auto"/>
            <w:right w:val="none" w:sz="0" w:space="0" w:color="auto"/>
          </w:divBdr>
        </w:div>
        <w:div w:id="1052734297">
          <w:marLeft w:val="480"/>
          <w:marRight w:val="0"/>
          <w:marTop w:val="0"/>
          <w:marBottom w:val="0"/>
          <w:divBdr>
            <w:top w:val="none" w:sz="0" w:space="0" w:color="auto"/>
            <w:left w:val="none" w:sz="0" w:space="0" w:color="auto"/>
            <w:bottom w:val="none" w:sz="0" w:space="0" w:color="auto"/>
            <w:right w:val="none" w:sz="0" w:space="0" w:color="auto"/>
          </w:divBdr>
        </w:div>
        <w:div w:id="1073506282">
          <w:marLeft w:val="480"/>
          <w:marRight w:val="0"/>
          <w:marTop w:val="0"/>
          <w:marBottom w:val="0"/>
          <w:divBdr>
            <w:top w:val="none" w:sz="0" w:space="0" w:color="auto"/>
            <w:left w:val="none" w:sz="0" w:space="0" w:color="auto"/>
            <w:bottom w:val="none" w:sz="0" w:space="0" w:color="auto"/>
            <w:right w:val="none" w:sz="0" w:space="0" w:color="auto"/>
          </w:divBdr>
        </w:div>
        <w:div w:id="291834513">
          <w:marLeft w:val="480"/>
          <w:marRight w:val="0"/>
          <w:marTop w:val="0"/>
          <w:marBottom w:val="0"/>
          <w:divBdr>
            <w:top w:val="none" w:sz="0" w:space="0" w:color="auto"/>
            <w:left w:val="none" w:sz="0" w:space="0" w:color="auto"/>
            <w:bottom w:val="none" w:sz="0" w:space="0" w:color="auto"/>
            <w:right w:val="none" w:sz="0" w:space="0" w:color="auto"/>
          </w:divBdr>
        </w:div>
        <w:div w:id="1847283993">
          <w:marLeft w:val="480"/>
          <w:marRight w:val="0"/>
          <w:marTop w:val="0"/>
          <w:marBottom w:val="0"/>
          <w:divBdr>
            <w:top w:val="none" w:sz="0" w:space="0" w:color="auto"/>
            <w:left w:val="none" w:sz="0" w:space="0" w:color="auto"/>
            <w:bottom w:val="none" w:sz="0" w:space="0" w:color="auto"/>
            <w:right w:val="none" w:sz="0" w:space="0" w:color="auto"/>
          </w:divBdr>
        </w:div>
        <w:div w:id="1202471856">
          <w:marLeft w:val="480"/>
          <w:marRight w:val="0"/>
          <w:marTop w:val="0"/>
          <w:marBottom w:val="0"/>
          <w:divBdr>
            <w:top w:val="none" w:sz="0" w:space="0" w:color="auto"/>
            <w:left w:val="none" w:sz="0" w:space="0" w:color="auto"/>
            <w:bottom w:val="none" w:sz="0" w:space="0" w:color="auto"/>
            <w:right w:val="none" w:sz="0" w:space="0" w:color="auto"/>
          </w:divBdr>
        </w:div>
        <w:div w:id="1139882891">
          <w:marLeft w:val="480"/>
          <w:marRight w:val="0"/>
          <w:marTop w:val="0"/>
          <w:marBottom w:val="0"/>
          <w:divBdr>
            <w:top w:val="none" w:sz="0" w:space="0" w:color="auto"/>
            <w:left w:val="none" w:sz="0" w:space="0" w:color="auto"/>
            <w:bottom w:val="none" w:sz="0" w:space="0" w:color="auto"/>
            <w:right w:val="none" w:sz="0" w:space="0" w:color="auto"/>
          </w:divBdr>
        </w:div>
        <w:div w:id="1788961500">
          <w:marLeft w:val="480"/>
          <w:marRight w:val="0"/>
          <w:marTop w:val="0"/>
          <w:marBottom w:val="0"/>
          <w:divBdr>
            <w:top w:val="none" w:sz="0" w:space="0" w:color="auto"/>
            <w:left w:val="none" w:sz="0" w:space="0" w:color="auto"/>
            <w:bottom w:val="none" w:sz="0" w:space="0" w:color="auto"/>
            <w:right w:val="none" w:sz="0" w:space="0" w:color="auto"/>
          </w:divBdr>
        </w:div>
        <w:div w:id="870529630">
          <w:marLeft w:val="480"/>
          <w:marRight w:val="0"/>
          <w:marTop w:val="0"/>
          <w:marBottom w:val="0"/>
          <w:divBdr>
            <w:top w:val="none" w:sz="0" w:space="0" w:color="auto"/>
            <w:left w:val="none" w:sz="0" w:space="0" w:color="auto"/>
            <w:bottom w:val="none" w:sz="0" w:space="0" w:color="auto"/>
            <w:right w:val="none" w:sz="0" w:space="0" w:color="auto"/>
          </w:divBdr>
        </w:div>
        <w:div w:id="1261255117">
          <w:marLeft w:val="480"/>
          <w:marRight w:val="0"/>
          <w:marTop w:val="0"/>
          <w:marBottom w:val="0"/>
          <w:divBdr>
            <w:top w:val="none" w:sz="0" w:space="0" w:color="auto"/>
            <w:left w:val="none" w:sz="0" w:space="0" w:color="auto"/>
            <w:bottom w:val="none" w:sz="0" w:space="0" w:color="auto"/>
            <w:right w:val="none" w:sz="0" w:space="0" w:color="auto"/>
          </w:divBdr>
        </w:div>
        <w:div w:id="64229996">
          <w:marLeft w:val="480"/>
          <w:marRight w:val="0"/>
          <w:marTop w:val="0"/>
          <w:marBottom w:val="0"/>
          <w:divBdr>
            <w:top w:val="none" w:sz="0" w:space="0" w:color="auto"/>
            <w:left w:val="none" w:sz="0" w:space="0" w:color="auto"/>
            <w:bottom w:val="none" w:sz="0" w:space="0" w:color="auto"/>
            <w:right w:val="none" w:sz="0" w:space="0" w:color="auto"/>
          </w:divBdr>
        </w:div>
        <w:div w:id="1432356597">
          <w:marLeft w:val="480"/>
          <w:marRight w:val="0"/>
          <w:marTop w:val="0"/>
          <w:marBottom w:val="0"/>
          <w:divBdr>
            <w:top w:val="none" w:sz="0" w:space="0" w:color="auto"/>
            <w:left w:val="none" w:sz="0" w:space="0" w:color="auto"/>
            <w:bottom w:val="none" w:sz="0" w:space="0" w:color="auto"/>
            <w:right w:val="none" w:sz="0" w:space="0" w:color="auto"/>
          </w:divBdr>
        </w:div>
        <w:div w:id="6762435">
          <w:marLeft w:val="480"/>
          <w:marRight w:val="0"/>
          <w:marTop w:val="0"/>
          <w:marBottom w:val="0"/>
          <w:divBdr>
            <w:top w:val="none" w:sz="0" w:space="0" w:color="auto"/>
            <w:left w:val="none" w:sz="0" w:space="0" w:color="auto"/>
            <w:bottom w:val="none" w:sz="0" w:space="0" w:color="auto"/>
            <w:right w:val="none" w:sz="0" w:space="0" w:color="auto"/>
          </w:divBdr>
        </w:div>
        <w:div w:id="1611276249">
          <w:marLeft w:val="480"/>
          <w:marRight w:val="0"/>
          <w:marTop w:val="0"/>
          <w:marBottom w:val="0"/>
          <w:divBdr>
            <w:top w:val="none" w:sz="0" w:space="0" w:color="auto"/>
            <w:left w:val="none" w:sz="0" w:space="0" w:color="auto"/>
            <w:bottom w:val="none" w:sz="0" w:space="0" w:color="auto"/>
            <w:right w:val="none" w:sz="0" w:space="0" w:color="auto"/>
          </w:divBdr>
        </w:div>
        <w:div w:id="1429079691">
          <w:marLeft w:val="480"/>
          <w:marRight w:val="0"/>
          <w:marTop w:val="0"/>
          <w:marBottom w:val="0"/>
          <w:divBdr>
            <w:top w:val="none" w:sz="0" w:space="0" w:color="auto"/>
            <w:left w:val="none" w:sz="0" w:space="0" w:color="auto"/>
            <w:bottom w:val="none" w:sz="0" w:space="0" w:color="auto"/>
            <w:right w:val="none" w:sz="0" w:space="0" w:color="auto"/>
          </w:divBdr>
        </w:div>
        <w:div w:id="305595996">
          <w:marLeft w:val="480"/>
          <w:marRight w:val="0"/>
          <w:marTop w:val="0"/>
          <w:marBottom w:val="0"/>
          <w:divBdr>
            <w:top w:val="none" w:sz="0" w:space="0" w:color="auto"/>
            <w:left w:val="none" w:sz="0" w:space="0" w:color="auto"/>
            <w:bottom w:val="none" w:sz="0" w:space="0" w:color="auto"/>
            <w:right w:val="none" w:sz="0" w:space="0" w:color="auto"/>
          </w:divBdr>
        </w:div>
        <w:div w:id="236475554">
          <w:marLeft w:val="480"/>
          <w:marRight w:val="0"/>
          <w:marTop w:val="0"/>
          <w:marBottom w:val="0"/>
          <w:divBdr>
            <w:top w:val="none" w:sz="0" w:space="0" w:color="auto"/>
            <w:left w:val="none" w:sz="0" w:space="0" w:color="auto"/>
            <w:bottom w:val="none" w:sz="0" w:space="0" w:color="auto"/>
            <w:right w:val="none" w:sz="0" w:space="0" w:color="auto"/>
          </w:divBdr>
        </w:div>
        <w:div w:id="2008743974">
          <w:marLeft w:val="480"/>
          <w:marRight w:val="0"/>
          <w:marTop w:val="0"/>
          <w:marBottom w:val="0"/>
          <w:divBdr>
            <w:top w:val="none" w:sz="0" w:space="0" w:color="auto"/>
            <w:left w:val="none" w:sz="0" w:space="0" w:color="auto"/>
            <w:bottom w:val="none" w:sz="0" w:space="0" w:color="auto"/>
            <w:right w:val="none" w:sz="0" w:space="0" w:color="auto"/>
          </w:divBdr>
        </w:div>
        <w:div w:id="1156334346">
          <w:marLeft w:val="480"/>
          <w:marRight w:val="0"/>
          <w:marTop w:val="0"/>
          <w:marBottom w:val="0"/>
          <w:divBdr>
            <w:top w:val="none" w:sz="0" w:space="0" w:color="auto"/>
            <w:left w:val="none" w:sz="0" w:space="0" w:color="auto"/>
            <w:bottom w:val="none" w:sz="0" w:space="0" w:color="auto"/>
            <w:right w:val="none" w:sz="0" w:space="0" w:color="auto"/>
          </w:divBdr>
        </w:div>
        <w:div w:id="1976830908">
          <w:marLeft w:val="480"/>
          <w:marRight w:val="0"/>
          <w:marTop w:val="0"/>
          <w:marBottom w:val="0"/>
          <w:divBdr>
            <w:top w:val="none" w:sz="0" w:space="0" w:color="auto"/>
            <w:left w:val="none" w:sz="0" w:space="0" w:color="auto"/>
            <w:bottom w:val="none" w:sz="0" w:space="0" w:color="auto"/>
            <w:right w:val="none" w:sz="0" w:space="0" w:color="auto"/>
          </w:divBdr>
        </w:div>
        <w:div w:id="641077123">
          <w:marLeft w:val="480"/>
          <w:marRight w:val="0"/>
          <w:marTop w:val="0"/>
          <w:marBottom w:val="0"/>
          <w:divBdr>
            <w:top w:val="none" w:sz="0" w:space="0" w:color="auto"/>
            <w:left w:val="none" w:sz="0" w:space="0" w:color="auto"/>
            <w:bottom w:val="none" w:sz="0" w:space="0" w:color="auto"/>
            <w:right w:val="none" w:sz="0" w:space="0" w:color="auto"/>
          </w:divBdr>
        </w:div>
        <w:div w:id="289939083">
          <w:marLeft w:val="480"/>
          <w:marRight w:val="0"/>
          <w:marTop w:val="0"/>
          <w:marBottom w:val="0"/>
          <w:divBdr>
            <w:top w:val="none" w:sz="0" w:space="0" w:color="auto"/>
            <w:left w:val="none" w:sz="0" w:space="0" w:color="auto"/>
            <w:bottom w:val="none" w:sz="0" w:space="0" w:color="auto"/>
            <w:right w:val="none" w:sz="0" w:space="0" w:color="auto"/>
          </w:divBdr>
        </w:div>
        <w:div w:id="1270088425">
          <w:marLeft w:val="480"/>
          <w:marRight w:val="0"/>
          <w:marTop w:val="0"/>
          <w:marBottom w:val="0"/>
          <w:divBdr>
            <w:top w:val="none" w:sz="0" w:space="0" w:color="auto"/>
            <w:left w:val="none" w:sz="0" w:space="0" w:color="auto"/>
            <w:bottom w:val="none" w:sz="0" w:space="0" w:color="auto"/>
            <w:right w:val="none" w:sz="0" w:space="0" w:color="auto"/>
          </w:divBdr>
        </w:div>
        <w:div w:id="1059208073">
          <w:marLeft w:val="480"/>
          <w:marRight w:val="0"/>
          <w:marTop w:val="0"/>
          <w:marBottom w:val="0"/>
          <w:divBdr>
            <w:top w:val="none" w:sz="0" w:space="0" w:color="auto"/>
            <w:left w:val="none" w:sz="0" w:space="0" w:color="auto"/>
            <w:bottom w:val="none" w:sz="0" w:space="0" w:color="auto"/>
            <w:right w:val="none" w:sz="0" w:space="0" w:color="auto"/>
          </w:divBdr>
        </w:div>
      </w:divsChild>
    </w:div>
    <w:div w:id="454299854">
      <w:bodyDiv w:val="1"/>
      <w:marLeft w:val="0"/>
      <w:marRight w:val="0"/>
      <w:marTop w:val="0"/>
      <w:marBottom w:val="0"/>
      <w:divBdr>
        <w:top w:val="none" w:sz="0" w:space="0" w:color="auto"/>
        <w:left w:val="none" w:sz="0" w:space="0" w:color="auto"/>
        <w:bottom w:val="none" w:sz="0" w:space="0" w:color="auto"/>
        <w:right w:val="none" w:sz="0" w:space="0" w:color="auto"/>
      </w:divBdr>
    </w:div>
    <w:div w:id="466975348">
      <w:bodyDiv w:val="1"/>
      <w:marLeft w:val="0"/>
      <w:marRight w:val="0"/>
      <w:marTop w:val="0"/>
      <w:marBottom w:val="0"/>
      <w:divBdr>
        <w:top w:val="none" w:sz="0" w:space="0" w:color="auto"/>
        <w:left w:val="none" w:sz="0" w:space="0" w:color="auto"/>
        <w:bottom w:val="none" w:sz="0" w:space="0" w:color="auto"/>
        <w:right w:val="none" w:sz="0" w:space="0" w:color="auto"/>
      </w:divBdr>
      <w:divsChild>
        <w:div w:id="753556444">
          <w:marLeft w:val="0"/>
          <w:marRight w:val="0"/>
          <w:marTop w:val="0"/>
          <w:marBottom w:val="0"/>
          <w:divBdr>
            <w:top w:val="none" w:sz="0" w:space="0" w:color="auto"/>
            <w:left w:val="none" w:sz="0" w:space="0" w:color="auto"/>
            <w:bottom w:val="none" w:sz="0" w:space="0" w:color="auto"/>
            <w:right w:val="none" w:sz="0" w:space="0" w:color="auto"/>
          </w:divBdr>
          <w:divsChild>
            <w:div w:id="1041395457">
              <w:marLeft w:val="0"/>
              <w:marRight w:val="0"/>
              <w:marTop w:val="0"/>
              <w:marBottom w:val="0"/>
              <w:divBdr>
                <w:top w:val="none" w:sz="0" w:space="0" w:color="auto"/>
                <w:left w:val="none" w:sz="0" w:space="0" w:color="auto"/>
                <w:bottom w:val="none" w:sz="0" w:space="0" w:color="auto"/>
                <w:right w:val="none" w:sz="0" w:space="0" w:color="auto"/>
              </w:divBdr>
              <w:divsChild>
                <w:div w:id="18068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53778">
      <w:bodyDiv w:val="1"/>
      <w:marLeft w:val="0"/>
      <w:marRight w:val="0"/>
      <w:marTop w:val="0"/>
      <w:marBottom w:val="0"/>
      <w:divBdr>
        <w:top w:val="none" w:sz="0" w:space="0" w:color="auto"/>
        <w:left w:val="none" w:sz="0" w:space="0" w:color="auto"/>
        <w:bottom w:val="none" w:sz="0" w:space="0" w:color="auto"/>
        <w:right w:val="none" w:sz="0" w:space="0" w:color="auto"/>
      </w:divBdr>
      <w:divsChild>
        <w:div w:id="1733918700">
          <w:marLeft w:val="0"/>
          <w:marRight w:val="0"/>
          <w:marTop w:val="0"/>
          <w:marBottom w:val="0"/>
          <w:divBdr>
            <w:top w:val="none" w:sz="0" w:space="0" w:color="auto"/>
            <w:left w:val="none" w:sz="0" w:space="0" w:color="auto"/>
            <w:bottom w:val="none" w:sz="0" w:space="0" w:color="auto"/>
            <w:right w:val="none" w:sz="0" w:space="0" w:color="auto"/>
          </w:divBdr>
          <w:divsChild>
            <w:div w:id="1415737568">
              <w:marLeft w:val="0"/>
              <w:marRight w:val="0"/>
              <w:marTop w:val="0"/>
              <w:marBottom w:val="0"/>
              <w:divBdr>
                <w:top w:val="none" w:sz="0" w:space="0" w:color="auto"/>
                <w:left w:val="none" w:sz="0" w:space="0" w:color="auto"/>
                <w:bottom w:val="none" w:sz="0" w:space="0" w:color="auto"/>
                <w:right w:val="none" w:sz="0" w:space="0" w:color="auto"/>
              </w:divBdr>
              <w:divsChild>
                <w:div w:id="6186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081727">
      <w:bodyDiv w:val="1"/>
      <w:marLeft w:val="0"/>
      <w:marRight w:val="0"/>
      <w:marTop w:val="0"/>
      <w:marBottom w:val="0"/>
      <w:divBdr>
        <w:top w:val="none" w:sz="0" w:space="0" w:color="auto"/>
        <w:left w:val="none" w:sz="0" w:space="0" w:color="auto"/>
        <w:bottom w:val="none" w:sz="0" w:space="0" w:color="auto"/>
        <w:right w:val="none" w:sz="0" w:space="0" w:color="auto"/>
      </w:divBdr>
    </w:div>
    <w:div w:id="480199153">
      <w:bodyDiv w:val="1"/>
      <w:marLeft w:val="0"/>
      <w:marRight w:val="0"/>
      <w:marTop w:val="0"/>
      <w:marBottom w:val="0"/>
      <w:divBdr>
        <w:top w:val="none" w:sz="0" w:space="0" w:color="auto"/>
        <w:left w:val="none" w:sz="0" w:space="0" w:color="auto"/>
        <w:bottom w:val="none" w:sz="0" w:space="0" w:color="auto"/>
        <w:right w:val="none" w:sz="0" w:space="0" w:color="auto"/>
      </w:divBdr>
    </w:div>
    <w:div w:id="483475370">
      <w:bodyDiv w:val="1"/>
      <w:marLeft w:val="0"/>
      <w:marRight w:val="0"/>
      <w:marTop w:val="0"/>
      <w:marBottom w:val="0"/>
      <w:divBdr>
        <w:top w:val="none" w:sz="0" w:space="0" w:color="auto"/>
        <w:left w:val="none" w:sz="0" w:space="0" w:color="auto"/>
        <w:bottom w:val="none" w:sz="0" w:space="0" w:color="auto"/>
        <w:right w:val="none" w:sz="0" w:space="0" w:color="auto"/>
      </w:divBdr>
      <w:divsChild>
        <w:div w:id="1174104232">
          <w:marLeft w:val="0"/>
          <w:marRight w:val="0"/>
          <w:marTop w:val="0"/>
          <w:marBottom w:val="0"/>
          <w:divBdr>
            <w:top w:val="none" w:sz="0" w:space="0" w:color="auto"/>
            <w:left w:val="none" w:sz="0" w:space="0" w:color="auto"/>
            <w:bottom w:val="none" w:sz="0" w:space="0" w:color="auto"/>
            <w:right w:val="none" w:sz="0" w:space="0" w:color="auto"/>
          </w:divBdr>
          <w:divsChild>
            <w:div w:id="1867861076">
              <w:marLeft w:val="0"/>
              <w:marRight w:val="0"/>
              <w:marTop w:val="0"/>
              <w:marBottom w:val="0"/>
              <w:divBdr>
                <w:top w:val="none" w:sz="0" w:space="0" w:color="auto"/>
                <w:left w:val="none" w:sz="0" w:space="0" w:color="auto"/>
                <w:bottom w:val="none" w:sz="0" w:space="0" w:color="auto"/>
                <w:right w:val="none" w:sz="0" w:space="0" w:color="auto"/>
              </w:divBdr>
              <w:divsChild>
                <w:div w:id="63853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3458">
      <w:bodyDiv w:val="1"/>
      <w:marLeft w:val="0"/>
      <w:marRight w:val="0"/>
      <w:marTop w:val="0"/>
      <w:marBottom w:val="0"/>
      <w:divBdr>
        <w:top w:val="none" w:sz="0" w:space="0" w:color="auto"/>
        <w:left w:val="none" w:sz="0" w:space="0" w:color="auto"/>
        <w:bottom w:val="none" w:sz="0" w:space="0" w:color="auto"/>
        <w:right w:val="none" w:sz="0" w:space="0" w:color="auto"/>
      </w:divBdr>
    </w:div>
    <w:div w:id="489442826">
      <w:bodyDiv w:val="1"/>
      <w:marLeft w:val="0"/>
      <w:marRight w:val="0"/>
      <w:marTop w:val="0"/>
      <w:marBottom w:val="0"/>
      <w:divBdr>
        <w:top w:val="none" w:sz="0" w:space="0" w:color="auto"/>
        <w:left w:val="none" w:sz="0" w:space="0" w:color="auto"/>
        <w:bottom w:val="none" w:sz="0" w:space="0" w:color="auto"/>
        <w:right w:val="none" w:sz="0" w:space="0" w:color="auto"/>
      </w:divBdr>
    </w:div>
    <w:div w:id="510488164">
      <w:bodyDiv w:val="1"/>
      <w:marLeft w:val="0"/>
      <w:marRight w:val="0"/>
      <w:marTop w:val="0"/>
      <w:marBottom w:val="0"/>
      <w:divBdr>
        <w:top w:val="none" w:sz="0" w:space="0" w:color="auto"/>
        <w:left w:val="none" w:sz="0" w:space="0" w:color="auto"/>
        <w:bottom w:val="none" w:sz="0" w:space="0" w:color="auto"/>
        <w:right w:val="none" w:sz="0" w:space="0" w:color="auto"/>
      </w:divBdr>
    </w:div>
    <w:div w:id="536745628">
      <w:bodyDiv w:val="1"/>
      <w:marLeft w:val="0"/>
      <w:marRight w:val="0"/>
      <w:marTop w:val="0"/>
      <w:marBottom w:val="0"/>
      <w:divBdr>
        <w:top w:val="none" w:sz="0" w:space="0" w:color="auto"/>
        <w:left w:val="none" w:sz="0" w:space="0" w:color="auto"/>
        <w:bottom w:val="none" w:sz="0" w:space="0" w:color="auto"/>
        <w:right w:val="none" w:sz="0" w:space="0" w:color="auto"/>
      </w:divBdr>
    </w:div>
    <w:div w:id="537816847">
      <w:bodyDiv w:val="1"/>
      <w:marLeft w:val="0"/>
      <w:marRight w:val="0"/>
      <w:marTop w:val="0"/>
      <w:marBottom w:val="0"/>
      <w:divBdr>
        <w:top w:val="none" w:sz="0" w:space="0" w:color="auto"/>
        <w:left w:val="none" w:sz="0" w:space="0" w:color="auto"/>
        <w:bottom w:val="none" w:sz="0" w:space="0" w:color="auto"/>
        <w:right w:val="none" w:sz="0" w:space="0" w:color="auto"/>
      </w:divBdr>
      <w:divsChild>
        <w:div w:id="775322396">
          <w:marLeft w:val="0"/>
          <w:marRight w:val="0"/>
          <w:marTop w:val="0"/>
          <w:marBottom w:val="0"/>
          <w:divBdr>
            <w:top w:val="none" w:sz="0" w:space="0" w:color="auto"/>
            <w:left w:val="none" w:sz="0" w:space="0" w:color="auto"/>
            <w:bottom w:val="none" w:sz="0" w:space="0" w:color="auto"/>
            <w:right w:val="none" w:sz="0" w:space="0" w:color="auto"/>
          </w:divBdr>
          <w:divsChild>
            <w:div w:id="1847860167">
              <w:marLeft w:val="0"/>
              <w:marRight w:val="0"/>
              <w:marTop w:val="0"/>
              <w:marBottom w:val="0"/>
              <w:divBdr>
                <w:top w:val="none" w:sz="0" w:space="0" w:color="auto"/>
                <w:left w:val="none" w:sz="0" w:space="0" w:color="auto"/>
                <w:bottom w:val="none" w:sz="0" w:space="0" w:color="auto"/>
                <w:right w:val="none" w:sz="0" w:space="0" w:color="auto"/>
              </w:divBdr>
              <w:divsChild>
                <w:div w:id="13011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855056">
      <w:bodyDiv w:val="1"/>
      <w:marLeft w:val="0"/>
      <w:marRight w:val="0"/>
      <w:marTop w:val="0"/>
      <w:marBottom w:val="0"/>
      <w:divBdr>
        <w:top w:val="none" w:sz="0" w:space="0" w:color="auto"/>
        <w:left w:val="none" w:sz="0" w:space="0" w:color="auto"/>
        <w:bottom w:val="none" w:sz="0" w:space="0" w:color="auto"/>
        <w:right w:val="none" w:sz="0" w:space="0" w:color="auto"/>
      </w:divBdr>
    </w:div>
    <w:div w:id="542450116">
      <w:bodyDiv w:val="1"/>
      <w:marLeft w:val="0"/>
      <w:marRight w:val="0"/>
      <w:marTop w:val="0"/>
      <w:marBottom w:val="0"/>
      <w:divBdr>
        <w:top w:val="none" w:sz="0" w:space="0" w:color="auto"/>
        <w:left w:val="none" w:sz="0" w:space="0" w:color="auto"/>
        <w:bottom w:val="none" w:sz="0" w:space="0" w:color="auto"/>
        <w:right w:val="none" w:sz="0" w:space="0" w:color="auto"/>
      </w:divBdr>
    </w:div>
    <w:div w:id="545337585">
      <w:bodyDiv w:val="1"/>
      <w:marLeft w:val="0"/>
      <w:marRight w:val="0"/>
      <w:marTop w:val="0"/>
      <w:marBottom w:val="0"/>
      <w:divBdr>
        <w:top w:val="none" w:sz="0" w:space="0" w:color="auto"/>
        <w:left w:val="none" w:sz="0" w:space="0" w:color="auto"/>
        <w:bottom w:val="none" w:sz="0" w:space="0" w:color="auto"/>
        <w:right w:val="none" w:sz="0" w:space="0" w:color="auto"/>
      </w:divBdr>
      <w:divsChild>
        <w:div w:id="1755667210">
          <w:marLeft w:val="0"/>
          <w:marRight w:val="0"/>
          <w:marTop w:val="0"/>
          <w:marBottom w:val="0"/>
          <w:divBdr>
            <w:top w:val="none" w:sz="0" w:space="0" w:color="auto"/>
            <w:left w:val="none" w:sz="0" w:space="0" w:color="auto"/>
            <w:bottom w:val="none" w:sz="0" w:space="0" w:color="auto"/>
            <w:right w:val="none" w:sz="0" w:space="0" w:color="auto"/>
          </w:divBdr>
          <w:divsChild>
            <w:div w:id="1723990125">
              <w:marLeft w:val="0"/>
              <w:marRight w:val="0"/>
              <w:marTop w:val="0"/>
              <w:marBottom w:val="0"/>
              <w:divBdr>
                <w:top w:val="none" w:sz="0" w:space="0" w:color="auto"/>
                <w:left w:val="none" w:sz="0" w:space="0" w:color="auto"/>
                <w:bottom w:val="none" w:sz="0" w:space="0" w:color="auto"/>
                <w:right w:val="none" w:sz="0" w:space="0" w:color="auto"/>
              </w:divBdr>
              <w:divsChild>
                <w:div w:id="5106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41702">
      <w:bodyDiv w:val="1"/>
      <w:marLeft w:val="0"/>
      <w:marRight w:val="0"/>
      <w:marTop w:val="0"/>
      <w:marBottom w:val="0"/>
      <w:divBdr>
        <w:top w:val="none" w:sz="0" w:space="0" w:color="auto"/>
        <w:left w:val="none" w:sz="0" w:space="0" w:color="auto"/>
        <w:bottom w:val="none" w:sz="0" w:space="0" w:color="auto"/>
        <w:right w:val="none" w:sz="0" w:space="0" w:color="auto"/>
      </w:divBdr>
      <w:divsChild>
        <w:div w:id="535630003">
          <w:marLeft w:val="0"/>
          <w:marRight w:val="0"/>
          <w:marTop w:val="0"/>
          <w:marBottom w:val="0"/>
          <w:divBdr>
            <w:top w:val="none" w:sz="0" w:space="0" w:color="auto"/>
            <w:left w:val="none" w:sz="0" w:space="0" w:color="auto"/>
            <w:bottom w:val="none" w:sz="0" w:space="0" w:color="auto"/>
            <w:right w:val="none" w:sz="0" w:space="0" w:color="auto"/>
          </w:divBdr>
          <w:divsChild>
            <w:div w:id="664747266">
              <w:marLeft w:val="0"/>
              <w:marRight w:val="0"/>
              <w:marTop w:val="0"/>
              <w:marBottom w:val="0"/>
              <w:divBdr>
                <w:top w:val="none" w:sz="0" w:space="0" w:color="auto"/>
                <w:left w:val="none" w:sz="0" w:space="0" w:color="auto"/>
                <w:bottom w:val="none" w:sz="0" w:space="0" w:color="auto"/>
                <w:right w:val="none" w:sz="0" w:space="0" w:color="auto"/>
              </w:divBdr>
              <w:divsChild>
                <w:div w:id="5134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98250">
      <w:bodyDiv w:val="1"/>
      <w:marLeft w:val="0"/>
      <w:marRight w:val="0"/>
      <w:marTop w:val="0"/>
      <w:marBottom w:val="0"/>
      <w:divBdr>
        <w:top w:val="none" w:sz="0" w:space="0" w:color="auto"/>
        <w:left w:val="none" w:sz="0" w:space="0" w:color="auto"/>
        <w:bottom w:val="none" w:sz="0" w:space="0" w:color="auto"/>
        <w:right w:val="none" w:sz="0" w:space="0" w:color="auto"/>
      </w:divBdr>
    </w:div>
    <w:div w:id="555622767">
      <w:bodyDiv w:val="1"/>
      <w:marLeft w:val="0"/>
      <w:marRight w:val="0"/>
      <w:marTop w:val="0"/>
      <w:marBottom w:val="0"/>
      <w:divBdr>
        <w:top w:val="none" w:sz="0" w:space="0" w:color="auto"/>
        <w:left w:val="none" w:sz="0" w:space="0" w:color="auto"/>
        <w:bottom w:val="none" w:sz="0" w:space="0" w:color="auto"/>
        <w:right w:val="none" w:sz="0" w:space="0" w:color="auto"/>
      </w:divBdr>
    </w:div>
    <w:div w:id="562789311">
      <w:bodyDiv w:val="1"/>
      <w:marLeft w:val="0"/>
      <w:marRight w:val="0"/>
      <w:marTop w:val="0"/>
      <w:marBottom w:val="0"/>
      <w:divBdr>
        <w:top w:val="none" w:sz="0" w:space="0" w:color="auto"/>
        <w:left w:val="none" w:sz="0" w:space="0" w:color="auto"/>
        <w:bottom w:val="none" w:sz="0" w:space="0" w:color="auto"/>
        <w:right w:val="none" w:sz="0" w:space="0" w:color="auto"/>
      </w:divBdr>
    </w:div>
    <w:div w:id="592127842">
      <w:bodyDiv w:val="1"/>
      <w:marLeft w:val="0"/>
      <w:marRight w:val="0"/>
      <w:marTop w:val="0"/>
      <w:marBottom w:val="0"/>
      <w:divBdr>
        <w:top w:val="none" w:sz="0" w:space="0" w:color="auto"/>
        <w:left w:val="none" w:sz="0" w:space="0" w:color="auto"/>
        <w:bottom w:val="none" w:sz="0" w:space="0" w:color="auto"/>
        <w:right w:val="none" w:sz="0" w:space="0" w:color="auto"/>
      </w:divBdr>
      <w:divsChild>
        <w:div w:id="2034063997">
          <w:marLeft w:val="0"/>
          <w:marRight w:val="0"/>
          <w:marTop w:val="0"/>
          <w:marBottom w:val="0"/>
          <w:divBdr>
            <w:top w:val="none" w:sz="0" w:space="0" w:color="auto"/>
            <w:left w:val="none" w:sz="0" w:space="0" w:color="auto"/>
            <w:bottom w:val="none" w:sz="0" w:space="0" w:color="auto"/>
            <w:right w:val="none" w:sz="0" w:space="0" w:color="auto"/>
          </w:divBdr>
          <w:divsChild>
            <w:div w:id="300155737">
              <w:marLeft w:val="0"/>
              <w:marRight w:val="0"/>
              <w:marTop w:val="0"/>
              <w:marBottom w:val="0"/>
              <w:divBdr>
                <w:top w:val="none" w:sz="0" w:space="0" w:color="auto"/>
                <w:left w:val="none" w:sz="0" w:space="0" w:color="auto"/>
                <w:bottom w:val="none" w:sz="0" w:space="0" w:color="auto"/>
                <w:right w:val="none" w:sz="0" w:space="0" w:color="auto"/>
              </w:divBdr>
              <w:divsChild>
                <w:div w:id="14029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7976">
      <w:bodyDiv w:val="1"/>
      <w:marLeft w:val="0"/>
      <w:marRight w:val="0"/>
      <w:marTop w:val="0"/>
      <w:marBottom w:val="0"/>
      <w:divBdr>
        <w:top w:val="none" w:sz="0" w:space="0" w:color="auto"/>
        <w:left w:val="none" w:sz="0" w:space="0" w:color="auto"/>
        <w:bottom w:val="none" w:sz="0" w:space="0" w:color="auto"/>
        <w:right w:val="none" w:sz="0" w:space="0" w:color="auto"/>
      </w:divBdr>
    </w:div>
    <w:div w:id="622417815">
      <w:bodyDiv w:val="1"/>
      <w:marLeft w:val="0"/>
      <w:marRight w:val="0"/>
      <w:marTop w:val="0"/>
      <w:marBottom w:val="0"/>
      <w:divBdr>
        <w:top w:val="none" w:sz="0" w:space="0" w:color="auto"/>
        <w:left w:val="none" w:sz="0" w:space="0" w:color="auto"/>
        <w:bottom w:val="none" w:sz="0" w:space="0" w:color="auto"/>
        <w:right w:val="none" w:sz="0" w:space="0" w:color="auto"/>
      </w:divBdr>
      <w:divsChild>
        <w:div w:id="91554698">
          <w:marLeft w:val="0"/>
          <w:marRight w:val="0"/>
          <w:marTop w:val="0"/>
          <w:marBottom w:val="0"/>
          <w:divBdr>
            <w:top w:val="none" w:sz="0" w:space="0" w:color="auto"/>
            <w:left w:val="none" w:sz="0" w:space="0" w:color="auto"/>
            <w:bottom w:val="none" w:sz="0" w:space="0" w:color="auto"/>
            <w:right w:val="none" w:sz="0" w:space="0" w:color="auto"/>
          </w:divBdr>
          <w:divsChild>
            <w:div w:id="1552113597">
              <w:marLeft w:val="0"/>
              <w:marRight w:val="0"/>
              <w:marTop w:val="0"/>
              <w:marBottom w:val="0"/>
              <w:divBdr>
                <w:top w:val="none" w:sz="0" w:space="0" w:color="auto"/>
                <w:left w:val="none" w:sz="0" w:space="0" w:color="auto"/>
                <w:bottom w:val="none" w:sz="0" w:space="0" w:color="auto"/>
                <w:right w:val="none" w:sz="0" w:space="0" w:color="auto"/>
              </w:divBdr>
              <w:divsChild>
                <w:div w:id="1469131087">
                  <w:marLeft w:val="0"/>
                  <w:marRight w:val="0"/>
                  <w:marTop w:val="0"/>
                  <w:marBottom w:val="0"/>
                  <w:divBdr>
                    <w:top w:val="none" w:sz="0" w:space="0" w:color="auto"/>
                    <w:left w:val="none" w:sz="0" w:space="0" w:color="auto"/>
                    <w:bottom w:val="none" w:sz="0" w:space="0" w:color="auto"/>
                    <w:right w:val="none" w:sz="0" w:space="0" w:color="auto"/>
                  </w:divBdr>
                  <w:divsChild>
                    <w:div w:id="1693070422">
                      <w:marLeft w:val="0"/>
                      <w:marRight w:val="0"/>
                      <w:marTop w:val="0"/>
                      <w:marBottom w:val="0"/>
                      <w:divBdr>
                        <w:top w:val="none" w:sz="0" w:space="0" w:color="auto"/>
                        <w:left w:val="none" w:sz="0" w:space="0" w:color="auto"/>
                        <w:bottom w:val="none" w:sz="0" w:space="0" w:color="auto"/>
                        <w:right w:val="none" w:sz="0" w:space="0" w:color="auto"/>
                      </w:divBdr>
                      <w:divsChild>
                        <w:div w:id="1972513754">
                          <w:marLeft w:val="0"/>
                          <w:marRight w:val="0"/>
                          <w:marTop w:val="0"/>
                          <w:marBottom w:val="0"/>
                          <w:divBdr>
                            <w:top w:val="none" w:sz="0" w:space="0" w:color="auto"/>
                            <w:left w:val="none" w:sz="0" w:space="0" w:color="auto"/>
                            <w:bottom w:val="none" w:sz="0" w:space="0" w:color="auto"/>
                            <w:right w:val="none" w:sz="0" w:space="0" w:color="auto"/>
                          </w:divBdr>
                          <w:divsChild>
                            <w:div w:id="6663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49950">
          <w:marLeft w:val="0"/>
          <w:marRight w:val="0"/>
          <w:marTop w:val="0"/>
          <w:marBottom w:val="0"/>
          <w:divBdr>
            <w:top w:val="none" w:sz="0" w:space="0" w:color="auto"/>
            <w:left w:val="none" w:sz="0" w:space="0" w:color="auto"/>
            <w:bottom w:val="none" w:sz="0" w:space="0" w:color="auto"/>
            <w:right w:val="none" w:sz="0" w:space="0" w:color="auto"/>
          </w:divBdr>
        </w:div>
      </w:divsChild>
    </w:div>
    <w:div w:id="624116612">
      <w:bodyDiv w:val="1"/>
      <w:marLeft w:val="0"/>
      <w:marRight w:val="0"/>
      <w:marTop w:val="0"/>
      <w:marBottom w:val="0"/>
      <w:divBdr>
        <w:top w:val="none" w:sz="0" w:space="0" w:color="auto"/>
        <w:left w:val="none" w:sz="0" w:space="0" w:color="auto"/>
        <w:bottom w:val="none" w:sz="0" w:space="0" w:color="auto"/>
        <w:right w:val="none" w:sz="0" w:space="0" w:color="auto"/>
      </w:divBdr>
    </w:div>
    <w:div w:id="667057674">
      <w:bodyDiv w:val="1"/>
      <w:marLeft w:val="0"/>
      <w:marRight w:val="0"/>
      <w:marTop w:val="0"/>
      <w:marBottom w:val="0"/>
      <w:divBdr>
        <w:top w:val="none" w:sz="0" w:space="0" w:color="auto"/>
        <w:left w:val="none" w:sz="0" w:space="0" w:color="auto"/>
        <w:bottom w:val="none" w:sz="0" w:space="0" w:color="auto"/>
        <w:right w:val="none" w:sz="0" w:space="0" w:color="auto"/>
      </w:divBdr>
    </w:div>
    <w:div w:id="676267791">
      <w:bodyDiv w:val="1"/>
      <w:marLeft w:val="0"/>
      <w:marRight w:val="0"/>
      <w:marTop w:val="0"/>
      <w:marBottom w:val="0"/>
      <w:divBdr>
        <w:top w:val="none" w:sz="0" w:space="0" w:color="auto"/>
        <w:left w:val="none" w:sz="0" w:space="0" w:color="auto"/>
        <w:bottom w:val="none" w:sz="0" w:space="0" w:color="auto"/>
        <w:right w:val="none" w:sz="0" w:space="0" w:color="auto"/>
      </w:divBdr>
    </w:div>
    <w:div w:id="676615320">
      <w:bodyDiv w:val="1"/>
      <w:marLeft w:val="0"/>
      <w:marRight w:val="0"/>
      <w:marTop w:val="0"/>
      <w:marBottom w:val="0"/>
      <w:divBdr>
        <w:top w:val="none" w:sz="0" w:space="0" w:color="auto"/>
        <w:left w:val="none" w:sz="0" w:space="0" w:color="auto"/>
        <w:bottom w:val="none" w:sz="0" w:space="0" w:color="auto"/>
        <w:right w:val="none" w:sz="0" w:space="0" w:color="auto"/>
      </w:divBdr>
      <w:divsChild>
        <w:div w:id="849946958">
          <w:marLeft w:val="0"/>
          <w:marRight w:val="0"/>
          <w:marTop w:val="0"/>
          <w:marBottom w:val="0"/>
          <w:divBdr>
            <w:top w:val="none" w:sz="0" w:space="0" w:color="auto"/>
            <w:left w:val="none" w:sz="0" w:space="0" w:color="auto"/>
            <w:bottom w:val="none" w:sz="0" w:space="0" w:color="auto"/>
            <w:right w:val="none" w:sz="0" w:space="0" w:color="auto"/>
          </w:divBdr>
          <w:divsChild>
            <w:div w:id="703482233">
              <w:marLeft w:val="0"/>
              <w:marRight w:val="0"/>
              <w:marTop w:val="0"/>
              <w:marBottom w:val="0"/>
              <w:divBdr>
                <w:top w:val="none" w:sz="0" w:space="0" w:color="auto"/>
                <w:left w:val="none" w:sz="0" w:space="0" w:color="auto"/>
                <w:bottom w:val="none" w:sz="0" w:space="0" w:color="auto"/>
                <w:right w:val="none" w:sz="0" w:space="0" w:color="auto"/>
              </w:divBdr>
              <w:divsChild>
                <w:div w:id="14969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09236">
      <w:bodyDiv w:val="1"/>
      <w:marLeft w:val="0"/>
      <w:marRight w:val="0"/>
      <w:marTop w:val="0"/>
      <w:marBottom w:val="0"/>
      <w:divBdr>
        <w:top w:val="none" w:sz="0" w:space="0" w:color="auto"/>
        <w:left w:val="none" w:sz="0" w:space="0" w:color="auto"/>
        <w:bottom w:val="none" w:sz="0" w:space="0" w:color="auto"/>
        <w:right w:val="none" w:sz="0" w:space="0" w:color="auto"/>
      </w:divBdr>
      <w:divsChild>
        <w:div w:id="676926757">
          <w:marLeft w:val="0"/>
          <w:marRight w:val="0"/>
          <w:marTop w:val="0"/>
          <w:marBottom w:val="0"/>
          <w:divBdr>
            <w:top w:val="none" w:sz="0" w:space="0" w:color="auto"/>
            <w:left w:val="none" w:sz="0" w:space="0" w:color="auto"/>
            <w:bottom w:val="none" w:sz="0" w:space="0" w:color="auto"/>
            <w:right w:val="none" w:sz="0" w:space="0" w:color="auto"/>
          </w:divBdr>
          <w:divsChild>
            <w:div w:id="326328735">
              <w:marLeft w:val="0"/>
              <w:marRight w:val="0"/>
              <w:marTop w:val="0"/>
              <w:marBottom w:val="0"/>
              <w:divBdr>
                <w:top w:val="none" w:sz="0" w:space="0" w:color="auto"/>
                <w:left w:val="none" w:sz="0" w:space="0" w:color="auto"/>
                <w:bottom w:val="none" w:sz="0" w:space="0" w:color="auto"/>
                <w:right w:val="none" w:sz="0" w:space="0" w:color="auto"/>
              </w:divBdr>
              <w:divsChild>
                <w:div w:id="2384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5591">
      <w:bodyDiv w:val="1"/>
      <w:marLeft w:val="0"/>
      <w:marRight w:val="0"/>
      <w:marTop w:val="0"/>
      <w:marBottom w:val="0"/>
      <w:divBdr>
        <w:top w:val="none" w:sz="0" w:space="0" w:color="auto"/>
        <w:left w:val="none" w:sz="0" w:space="0" w:color="auto"/>
        <w:bottom w:val="none" w:sz="0" w:space="0" w:color="auto"/>
        <w:right w:val="none" w:sz="0" w:space="0" w:color="auto"/>
      </w:divBdr>
    </w:div>
    <w:div w:id="720521294">
      <w:bodyDiv w:val="1"/>
      <w:marLeft w:val="0"/>
      <w:marRight w:val="0"/>
      <w:marTop w:val="0"/>
      <w:marBottom w:val="0"/>
      <w:divBdr>
        <w:top w:val="none" w:sz="0" w:space="0" w:color="auto"/>
        <w:left w:val="none" w:sz="0" w:space="0" w:color="auto"/>
        <w:bottom w:val="none" w:sz="0" w:space="0" w:color="auto"/>
        <w:right w:val="none" w:sz="0" w:space="0" w:color="auto"/>
      </w:divBdr>
    </w:div>
    <w:div w:id="742723657">
      <w:bodyDiv w:val="1"/>
      <w:marLeft w:val="0"/>
      <w:marRight w:val="0"/>
      <w:marTop w:val="0"/>
      <w:marBottom w:val="0"/>
      <w:divBdr>
        <w:top w:val="none" w:sz="0" w:space="0" w:color="auto"/>
        <w:left w:val="none" w:sz="0" w:space="0" w:color="auto"/>
        <w:bottom w:val="none" w:sz="0" w:space="0" w:color="auto"/>
        <w:right w:val="none" w:sz="0" w:space="0" w:color="auto"/>
      </w:divBdr>
    </w:div>
    <w:div w:id="748497976">
      <w:bodyDiv w:val="1"/>
      <w:marLeft w:val="0"/>
      <w:marRight w:val="0"/>
      <w:marTop w:val="0"/>
      <w:marBottom w:val="0"/>
      <w:divBdr>
        <w:top w:val="none" w:sz="0" w:space="0" w:color="auto"/>
        <w:left w:val="none" w:sz="0" w:space="0" w:color="auto"/>
        <w:bottom w:val="none" w:sz="0" w:space="0" w:color="auto"/>
        <w:right w:val="none" w:sz="0" w:space="0" w:color="auto"/>
      </w:divBdr>
      <w:divsChild>
        <w:div w:id="460928315">
          <w:marLeft w:val="0"/>
          <w:marRight w:val="0"/>
          <w:marTop w:val="0"/>
          <w:marBottom w:val="0"/>
          <w:divBdr>
            <w:top w:val="none" w:sz="0" w:space="0" w:color="auto"/>
            <w:left w:val="none" w:sz="0" w:space="0" w:color="auto"/>
            <w:bottom w:val="none" w:sz="0" w:space="0" w:color="auto"/>
            <w:right w:val="none" w:sz="0" w:space="0" w:color="auto"/>
          </w:divBdr>
          <w:divsChild>
            <w:div w:id="1245338598">
              <w:marLeft w:val="0"/>
              <w:marRight w:val="0"/>
              <w:marTop w:val="0"/>
              <w:marBottom w:val="0"/>
              <w:divBdr>
                <w:top w:val="none" w:sz="0" w:space="0" w:color="auto"/>
                <w:left w:val="none" w:sz="0" w:space="0" w:color="auto"/>
                <w:bottom w:val="none" w:sz="0" w:space="0" w:color="auto"/>
                <w:right w:val="none" w:sz="0" w:space="0" w:color="auto"/>
              </w:divBdr>
              <w:divsChild>
                <w:div w:id="109624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309135">
      <w:bodyDiv w:val="1"/>
      <w:marLeft w:val="0"/>
      <w:marRight w:val="0"/>
      <w:marTop w:val="0"/>
      <w:marBottom w:val="0"/>
      <w:divBdr>
        <w:top w:val="none" w:sz="0" w:space="0" w:color="auto"/>
        <w:left w:val="none" w:sz="0" w:space="0" w:color="auto"/>
        <w:bottom w:val="none" w:sz="0" w:space="0" w:color="auto"/>
        <w:right w:val="none" w:sz="0" w:space="0" w:color="auto"/>
      </w:divBdr>
    </w:div>
    <w:div w:id="764377909">
      <w:bodyDiv w:val="1"/>
      <w:marLeft w:val="0"/>
      <w:marRight w:val="0"/>
      <w:marTop w:val="0"/>
      <w:marBottom w:val="0"/>
      <w:divBdr>
        <w:top w:val="none" w:sz="0" w:space="0" w:color="auto"/>
        <w:left w:val="none" w:sz="0" w:space="0" w:color="auto"/>
        <w:bottom w:val="none" w:sz="0" w:space="0" w:color="auto"/>
        <w:right w:val="none" w:sz="0" w:space="0" w:color="auto"/>
      </w:divBdr>
    </w:div>
    <w:div w:id="790200092">
      <w:bodyDiv w:val="1"/>
      <w:marLeft w:val="0"/>
      <w:marRight w:val="0"/>
      <w:marTop w:val="0"/>
      <w:marBottom w:val="0"/>
      <w:divBdr>
        <w:top w:val="none" w:sz="0" w:space="0" w:color="auto"/>
        <w:left w:val="none" w:sz="0" w:space="0" w:color="auto"/>
        <w:bottom w:val="none" w:sz="0" w:space="0" w:color="auto"/>
        <w:right w:val="none" w:sz="0" w:space="0" w:color="auto"/>
      </w:divBdr>
      <w:divsChild>
        <w:div w:id="961116093">
          <w:marLeft w:val="0"/>
          <w:marRight w:val="0"/>
          <w:marTop w:val="0"/>
          <w:marBottom w:val="0"/>
          <w:divBdr>
            <w:top w:val="none" w:sz="0" w:space="0" w:color="auto"/>
            <w:left w:val="none" w:sz="0" w:space="0" w:color="auto"/>
            <w:bottom w:val="none" w:sz="0" w:space="0" w:color="auto"/>
            <w:right w:val="none" w:sz="0" w:space="0" w:color="auto"/>
          </w:divBdr>
          <w:divsChild>
            <w:div w:id="1398283981">
              <w:marLeft w:val="0"/>
              <w:marRight w:val="0"/>
              <w:marTop w:val="0"/>
              <w:marBottom w:val="0"/>
              <w:divBdr>
                <w:top w:val="none" w:sz="0" w:space="0" w:color="auto"/>
                <w:left w:val="none" w:sz="0" w:space="0" w:color="auto"/>
                <w:bottom w:val="none" w:sz="0" w:space="0" w:color="auto"/>
                <w:right w:val="none" w:sz="0" w:space="0" w:color="auto"/>
              </w:divBdr>
              <w:divsChild>
                <w:div w:id="8381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5694">
      <w:bodyDiv w:val="1"/>
      <w:marLeft w:val="0"/>
      <w:marRight w:val="0"/>
      <w:marTop w:val="0"/>
      <w:marBottom w:val="0"/>
      <w:divBdr>
        <w:top w:val="none" w:sz="0" w:space="0" w:color="auto"/>
        <w:left w:val="none" w:sz="0" w:space="0" w:color="auto"/>
        <w:bottom w:val="none" w:sz="0" w:space="0" w:color="auto"/>
        <w:right w:val="none" w:sz="0" w:space="0" w:color="auto"/>
      </w:divBdr>
    </w:div>
    <w:div w:id="829248173">
      <w:bodyDiv w:val="1"/>
      <w:marLeft w:val="0"/>
      <w:marRight w:val="0"/>
      <w:marTop w:val="0"/>
      <w:marBottom w:val="0"/>
      <w:divBdr>
        <w:top w:val="none" w:sz="0" w:space="0" w:color="auto"/>
        <w:left w:val="none" w:sz="0" w:space="0" w:color="auto"/>
        <w:bottom w:val="none" w:sz="0" w:space="0" w:color="auto"/>
        <w:right w:val="none" w:sz="0" w:space="0" w:color="auto"/>
      </w:divBdr>
      <w:divsChild>
        <w:div w:id="1837763362">
          <w:marLeft w:val="0"/>
          <w:marRight w:val="0"/>
          <w:marTop w:val="0"/>
          <w:marBottom w:val="0"/>
          <w:divBdr>
            <w:top w:val="none" w:sz="0" w:space="0" w:color="auto"/>
            <w:left w:val="none" w:sz="0" w:space="0" w:color="auto"/>
            <w:bottom w:val="none" w:sz="0" w:space="0" w:color="auto"/>
            <w:right w:val="none" w:sz="0" w:space="0" w:color="auto"/>
          </w:divBdr>
          <w:divsChild>
            <w:div w:id="130102182">
              <w:marLeft w:val="0"/>
              <w:marRight w:val="0"/>
              <w:marTop w:val="0"/>
              <w:marBottom w:val="0"/>
              <w:divBdr>
                <w:top w:val="none" w:sz="0" w:space="0" w:color="auto"/>
                <w:left w:val="none" w:sz="0" w:space="0" w:color="auto"/>
                <w:bottom w:val="none" w:sz="0" w:space="0" w:color="auto"/>
                <w:right w:val="none" w:sz="0" w:space="0" w:color="auto"/>
              </w:divBdr>
              <w:divsChild>
                <w:div w:id="14190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959726">
      <w:bodyDiv w:val="1"/>
      <w:marLeft w:val="0"/>
      <w:marRight w:val="0"/>
      <w:marTop w:val="0"/>
      <w:marBottom w:val="0"/>
      <w:divBdr>
        <w:top w:val="none" w:sz="0" w:space="0" w:color="auto"/>
        <w:left w:val="none" w:sz="0" w:space="0" w:color="auto"/>
        <w:bottom w:val="none" w:sz="0" w:space="0" w:color="auto"/>
        <w:right w:val="none" w:sz="0" w:space="0" w:color="auto"/>
      </w:divBdr>
    </w:div>
    <w:div w:id="862861603">
      <w:bodyDiv w:val="1"/>
      <w:marLeft w:val="0"/>
      <w:marRight w:val="0"/>
      <w:marTop w:val="0"/>
      <w:marBottom w:val="0"/>
      <w:divBdr>
        <w:top w:val="none" w:sz="0" w:space="0" w:color="auto"/>
        <w:left w:val="none" w:sz="0" w:space="0" w:color="auto"/>
        <w:bottom w:val="none" w:sz="0" w:space="0" w:color="auto"/>
        <w:right w:val="none" w:sz="0" w:space="0" w:color="auto"/>
      </w:divBdr>
      <w:divsChild>
        <w:div w:id="200677159">
          <w:marLeft w:val="0"/>
          <w:marRight w:val="0"/>
          <w:marTop w:val="0"/>
          <w:marBottom w:val="0"/>
          <w:divBdr>
            <w:top w:val="none" w:sz="0" w:space="0" w:color="auto"/>
            <w:left w:val="none" w:sz="0" w:space="0" w:color="auto"/>
            <w:bottom w:val="none" w:sz="0" w:space="0" w:color="auto"/>
            <w:right w:val="none" w:sz="0" w:space="0" w:color="auto"/>
          </w:divBdr>
          <w:divsChild>
            <w:div w:id="30033048">
              <w:marLeft w:val="0"/>
              <w:marRight w:val="0"/>
              <w:marTop w:val="0"/>
              <w:marBottom w:val="0"/>
              <w:divBdr>
                <w:top w:val="none" w:sz="0" w:space="0" w:color="auto"/>
                <w:left w:val="none" w:sz="0" w:space="0" w:color="auto"/>
                <w:bottom w:val="none" w:sz="0" w:space="0" w:color="auto"/>
                <w:right w:val="none" w:sz="0" w:space="0" w:color="auto"/>
              </w:divBdr>
              <w:divsChild>
                <w:div w:id="6340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152332">
      <w:bodyDiv w:val="1"/>
      <w:marLeft w:val="0"/>
      <w:marRight w:val="0"/>
      <w:marTop w:val="0"/>
      <w:marBottom w:val="0"/>
      <w:divBdr>
        <w:top w:val="none" w:sz="0" w:space="0" w:color="auto"/>
        <w:left w:val="none" w:sz="0" w:space="0" w:color="auto"/>
        <w:bottom w:val="none" w:sz="0" w:space="0" w:color="auto"/>
        <w:right w:val="none" w:sz="0" w:space="0" w:color="auto"/>
      </w:divBdr>
    </w:div>
    <w:div w:id="880438269">
      <w:bodyDiv w:val="1"/>
      <w:marLeft w:val="0"/>
      <w:marRight w:val="0"/>
      <w:marTop w:val="0"/>
      <w:marBottom w:val="0"/>
      <w:divBdr>
        <w:top w:val="none" w:sz="0" w:space="0" w:color="auto"/>
        <w:left w:val="none" w:sz="0" w:space="0" w:color="auto"/>
        <w:bottom w:val="none" w:sz="0" w:space="0" w:color="auto"/>
        <w:right w:val="none" w:sz="0" w:space="0" w:color="auto"/>
      </w:divBdr>
      <w:divsChild>
        <w:div w:id="112672096">
          <w:marLeft w:val="0"/>
          <w:marRight w:val="0"/>
          <w:marTop w:val="0"/>
          <w:marBottom w:val="0"/>
          <w:divBdr>
            <w:top w:val="none" w:sz="0" w:space="0" w:color="auto"/>
            <w:left w:val="none" w:sz="0" w:space="0" w:color="auto"/>
            <w:bottom w:val="none" w:sz="0" w:space="0" w:color="auto"/>
            <w:right w:val="none" w:sz="0" w:space="0" w:color="auto"/>
          </w:divBdr>
          <w:divsChild>
            <w:div w:id="662010315">
              <w:marLeft w:val="0"/>
              <w:marRight w:val="0"/>
              <w:marTop w:val="0"/>
              <w:marBottom w:val="0"/>
              <w:divBdr>
                <w:top w:val="none" w:sz="0" w:space="0" w:color="auto"/>
                <w:left w:val="none" w:sz="0" w:space="0" w:color="auto"/>
                <w:bottom w:val="none" w:sz="0" w:space="0" w:color="auto"/>
                <w:right w:val="none" w:sz="0" w:space="0" w:color="auto"/>
              </w:divBdr>
              <w:divsChild>
                <w:div w:id="11702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17833">
      <w:bodyDiv w:val="1"/>
      <w:marLeft w:val="0"/>
      <w:marRight w:val="0"/>
      <w:marTop w:val="0"/>
      <w:marBottom w:val="0"/>
      <w:divBdr>
        <w:top w:val="none" w:sz="0" w:space="0" w:color="auto"/>
        <w:left w:val="none" w:sz="0" w:space="0" w:color="auto"/>
        <w:bottom w:val="none" w:sz="0" w:space="0" w:color="auto"/>
        <w:right w:val="none" w:sz="0" w:space="0" w:color="auto"/>
      </w:divBdr>
      <w:divsChild>
        <w:div w:id="789668425">
          <w:marLeft w:val="0"/>
          <w:marRight w:val="0"/>
          <w:marTop w:val="0"/>
          <w:marBottom w:val="0"/>
          <w:divBdr>
            <w:top w:val="none" w:sz="0" w:space="0" w:color="auto"/>
            <w:left w:val="none" w:sz="0" w:space="0" w:color="auto"/>
            <w:bottom w:val="none" w:sz="0" w:space="0" w:color="auto"/>
            <w:right w:val="none" w:sz="0" w:space="0" w:color="auto"/>
          </w:divBdr>
          <w:divsChild>
            <w:div w:id="528032294">
              <w:marLeft w:val="0"/>
              <w:marRight w:val="0"/>
              <w:marTop w:val="0"/>
              <w:marBottom w:val="0"/>
              <w:divBdr>
                <w:top w:val="none" w:sz="0" w:space="0" w:color="auto"/>
                <w:left w:val="none" w:sz="0" w:space="0" w:color="auto"/>
                <w:bottom w:val="none" w:sz="0" w:space="0" w:color="auto"/>
                <w:right w:val="none" w:sz="0" w:space="0" w:color="auto"/>
              </w:divBdr>
              <w:divsChild>
                <w:div w:id="139384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70812">
      <w:bodyDiv w:val="1"/>
      <w:marLeft w:val="0"/>
      <w:marRight w:val="0"/>
      <w:marTop w:val="0"/>
      <w:marBottom w:val="0"/>
      <w:divBdr>
        <w:top w:val="none" w:sz="0" w:space="0" w:color="auto"/>
        <w:left w:val="none" w:sz="0" w:space="0" w:color="auto"/>
        <w:bottom w:val="none" w:sz="0" w:space="0" w:color="auto"/>
        <w:right w:val="none" w:sz="0" w:space="0" w:color="auto"/>
      </w:divBdr>
    </w:div>
    <w:div w:id="902763313">
      <w:bodyDiv w:val="1"/>
      <w:marLeft w:val="0"/>
      <w:marRight w:val="0"/>
      <w:marTop w:val="0"/>
      <w:marBottom w:val="0"/>
      <w:divBdr>
        <w:top w:val="none" w:sz="0" w:space="0" w:color="auto"/>
        <w:left w:val="none" w:sz="0" w:space="0" w:color="auto"/>
        <w:bottom w:val="none" w:sz="0" w:space="0" w:color="auto"/>
        <w:right w:val="none" w:sz="0" w:space="0" w:color="auto"/>
      </w:divBdr>
      <w:divsChild>
        <w:div w:id="1705986631">
          <w:marLeft w:val="0"/>
          <w:marRight w:val="0"/>
          <w:marTop w:val="0"/>
          <w:marBottom w:val="0"/>
          <w:divBdr>
            <w:top w:val="none" w:sz="0" w:space="0" w:color="auto"/>
            <w:left w:val="none" w:sz="0" w:space="0" w:color="auto"/>
            <w:bottom w:val="none" w:sz="0" w:space="0" w:color="auto"/>
            <w:right w:val="none" w:sz="0" w:space="0" w:color="auto"/>
          </w:divBdr>
          <w:divsChild>
            <w:div w:id="2018607062">
              <w:marLeft w:val="0"/>
              <w:marRight w:val="0"/>
              <w:marTop w:val="0"/>
              <w:marBottom w:val="0"/>
              <w:divBdr>
                <w:top w:val="none" w:sz="0" w:space="0" w:color="auto"/>
                <w:left w:val="none" w:sz="0" w:space="0" w:color="auto"/>
                <w:bottom w:val="none" w:sz="0" w:space="0" w:color="auto"/>
                <w:right w:val="none" w:sz="0" w:space="0" w:color="auto"/>
              </w:divBdr>
              <w:divsChild>
                <w:div w:id="10563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49854">
      <w:bodyDiv w:val="1"/>
      <w:marLeft w:val="0"/>
      <w:marRight w:val="0"/>
      <w:marTop w:val="0"/>
      <w:marBottom w:val="0"/>
      <w:divBdr>
        <w:top w:val="none" w:sz="0" w:space="0" w:color="auto"/>
        <w:left w:val="none" w:sz="0" w:space="0" w:color="auto"/>
        <w:bottom w:val="none" w:sz="0" w:space="0" w:color="auto"/>
        <w:right w:val="none" w:sz="0" w:space="0" w:color="auto"/>
      </w:divBdr>
    </w:div>
    <w:div w:id="909117147">
      <w:bodyDiv w:val="1"/>
      <w:marLeft w:val="0"/>
      <w:marRight w:val="0"/>
      <w:marTop w:val="0"/>
      <w:marBottom w:val="0"/>
      <w:divBdr>
        <w:top w:val="none" w:sz="0" w:space="0" w:color="auto"/>
        <w:left w:val="none" w:sz="0" w:space="0" w:color="auto"/>
        <w:bottom w:val="none" w:sz="0" w:space="0" w:color="auto"/>
        <w:right w:val="none" w:sz="0" w:space="0" w:color="auto"/>
      </w:divBdr>
      <w:divsChild>
        <w:div w:id="812211665">
          <w:marLeft w:val="0"/>
          <w:marRight w:val="0"/>
          <w:marTop w:val="0"/>
          <w:marBottom w:val="0"/>
          <w:divBdr>
            <w:top w:val="none" w:sz="0" w:space="0" w:color="auto"/>
            <w:left w:val="none" w:sz="0" w:space="0" w:color="auto"/>
            <w:bottom w:val="none" w:sz="0" w:space="0" w:color="auto"/>
            <w:right w:val="none" w:sz="0" w:space="0" w:color="auto"/>
          </w:divBdr>
          <w:divsChild>
            <w:div w:id="1166628074">
              <w:marLeft w:val="0"/>
              <w:marRight w:val="0"/>
              <w:marTop w:val="0"/>
              <w:marBottom w:val="0"/>
              <w:divBdr>
                <w:top w:val="none" w:sz="0" w:space="0" w:color="auto"/>
                <w:left w:val="none" w:sz="0" w:space="0" w:color="auto"/>
                <w:bottom w:val="none" w:sz="0" w:space="0" w:color="auto"/>
                <w:right w:val="none" w:sz="0" w:space="0" w:color="auto"/>
              </w:divBdr>
              <w:divsChild>
                <w:div w:id="15435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5846">
      <w:bodyDiv w:val="1"/>
      <w:marLeft w:val="0"/>
      <w:marRight w:val="0"/>
      <w:marTop w:val="0"/>
      <w:marBottom w:val="0"/>
      <w:divBdr>
        <w:top w:val="none" w:sz="0" w:space="0" w:color="auto"/>
        <w:left w:val="none" w:sz="0" w:space="0" w:color="auto"/>
        <w:bottom w:val="none" w:sz="0" w:space="0" w:color="auto"/>
        <w:right w:val="none" w:sz="0" w:space="0" w:color="auto"/>
      </w:divBdr>
      <w:divsChild>
        <w:div w:id="1068380638">
          <w:marLeft w:val="0"/>
          <w:marRight w:val="0"/>
          <w:marTop w:val="0"/>
          <w:marBottom w:val="0"/>
          <w:divBdr>
            <w:top w:val="none" w:sz="0" w:space="0" w:color="auto"/>
            <w:left w:val="none" w:sz="0" w:space="0" w:color="auto"/>
            <w:bottom w:val="none" w:sz="0" w:space="0" w:color="auto"/>
            <w:right w:val="none" w:sz="0" w:space="0" w:color="auto"/>
          </w:divBdr>
          <w:divsChild>
            <w:div w:id="1378310695">
              <w:marLeft w:val="0"/>
              <w:marRight w:val="0"/>
              <w:marTop w:val="0"/>
              <w:marBottom w:val="0"/>
              <w:divBdr>
                <w:top w:val="none" w:sz="0" w:space="0" w:color="auto"/>
                <w:left w:val="none" w:sz="0" w:space="0" w:color="auto"/>
                <w:bottom w:val="none" w:sz="0" w:space="0" w:color="auto"/>
                <w:right w:val="none" w:sz="0" w:space="0" w:color="auto"/>
              </w:divBdr>
              <w:divsChild>
                <w:div w:id="35103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81787">
      <w:bodyDiv w:val="1"/>
      <w:marLeft w:val="0"/>
      <w:marRight w:val="0"/>
      <w:marTop w:val="0"/>
      <w:marBottom w:val="0"/>
      <w:divBdr>
        <w:top w:val="none" w:sz="0" w:space="0" w:color="auto"/>
        <w:left w:val="none" w:sz="0" w:space="0" w:color="auto"/>
        <w:bottom w:val="none" w:sz="0" w:space="0" w:color="auto"/>
        <w:right w:val="none" w:sz="0" w:space="0" w:color="auto"/>
      </w:divBdr>
      <w:divsChild>
        <w:div w:id="584799376">
          <w:marLeft w:val="0"/>
          <w:marRight w:val="0"/>
          <w:marTop w:val="0"/>
          <w:marBottom w:val="0"/>
          <w:divBdr>
            <w:top w:val="none" w:sz="0" w:space="0" w:color="auto"/>
            <w:left w:val="none" w:sz="0" w:space="0" w:color="auto"/>
            <w:bottom w:val="none" w:sz="0" w:space="0" w:color="auto"/>
            <w:right w:val="none" w:sz="0" w:space="0" w:color="auto"/>
          </w:divBdr>
          <w:divsChild>
            <w:div w:id="1065176520">
              <w:marLeft w:val="0"/>
              <w:marRight w:val="0"/>
              <w:marTop w:val="0"/>
              <w:marBottom w:val="0"/>
              <w:divBdr>
                <w:top w:val="none" w:sz="0" w:space="0" w:color="auto"/>
                <w:left w:val="none" w:sz="0" w:space="0" w:color="auto"/>
                <w:bottom w:val="none" w:sz="0" w:space="0" w:color="auto"/>
                <w:right w:val="none" w:sz="0" w:space="0" w:color="auto"/>
              </w:divBdr>
              <w:divsChild>
                <w:div w:id="6334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373628">
      <w:bodyDiv w:val="1"/>
      <w:marLeft w:val="0"/>
      <w:marRight w:val="0"/>
      <w:marTop w:val="0"/>
      <w:marBottom w:val="0"/>
      <w:divBdr>
        <w:top w:val="none" w:sz="0" w:space="0" w:color="auto"/>
        <w:left w:val="none" w:sz="0" w:space="0" w:color="auto"/>
        <w:bottom w:val="none" w:sz="0" w:space="0" w:color="auto"/>
        <w:right w:val="none" w:sz="0" w:space="0" w:color="auto"/>
      </w:divBdr>
    </w:div>
    <w:div w:id="965744252">
      <w:bodyDiv w:val="1"/>
      <w:marLeft w:val="0"/>
      <w:marRight w:val="0"/>
      <w:marTop w:val="0"/>
      <w:marBottom w:val="0"/>
      <w:divBdr>
        <w:top w:val="none" w:sz="0" w:space="0" w:color="auto"/>
        <w:left w:val="none" w:sz="0" w:space="0" w:color="auto"/>
        <w:bottom w:val="none" w:sz="0" w:space="0" w:color="auto"/>
        <w:right w:val="none" w:sz="0" w:space="0" w:color="auto"/>
      </w:divBdr>
    </w:div>
    <w:div w:id="968702702">
      <w:bodyDiv w:val="1"/>
      <w:marLeft w:val="0"/>
      <w:marRight w:val="0"/>
      <w:marTop w:val="0"/>
      <w:marBottom w:val="0"/>
      <w:divBdr>
        <w:top w:val="none" w:sz="0" w:space="0" w:color="auto"/>
        <w:left w:val="none" w:sz="0" w:space="0" w:color="auto"/>
        <w:bottom w:val="none" w:sz="0" w:space="0" w:color="auto"/>
        <w:right w:val="none" w:sz="0" w:space="0" w:color="auto"/>
      </w:divBdr>
      <w:divsChild>
        <w:div w:id="583302858">
          <w:marLeft w:val="0"/>
          <w:marRight w:val="0"/>
          <w:marTop w:val="0"/>
          <w:marBottom w:val="0"/>
          <w:divBdr>
            <w:top w:val="none" w:sz="0" w:space="0" w:color="auto"/>
            <w:left w:val="none" w:sz="0" w:space="0" w:color="auto"/>
            <w:bottom w:val="none" w:sz="0" w:space="0" w:color="auto"/>
            <w:right w:val="none" w:sz="0" w:space="0" w:color="auto"/>
          </w:divBdr>
          <w:divsChild>
            <w:div w:id="968363724">
              <w:marLeft w:val="0"/>
              <w:marRight w:val="0"/>
              <w:marTop w:val="0"/>
              <w:marBottom w:val="0"/>
              <w:divBdr>
                <w:top w:val="none" w:sz="0" w:space="0" w:color="auto"/>
                <w:left w:val="none" w:sz="0" w:space="0" w:color="auto"/>
                <w:bottom w:val="none" w:sz="0" w:space="0" w:color="auto"/>
                <w:right w:val="none" w:sz="0" w:space="0" w:color="auto"/>
              </w:divBdr>
              <w:divsChild>
                <w:div w:id="17567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77174">
      <w:bodyDiv w:val="1"/>
      <w:marLeft w:val="0"/>
      <w:marRight w:val="0"/>
      <w:marTop w:val="0"/>
      <w:marBottom w:val="0"/>
      <w:divBdr>
        <w:top w:val="none" w:sz="0" w:space="0" w:color="auto"/>
        <w:left w:val="none" w:sz="0" w:space="0" w:color="auto"/>
        <w:bottom w:val="none" w:sz="0" w:space="0" w:color="auto"/>
        <w:right w:val="none" w:sz="0" w:space="0" w:color="auto"/>
      </w:divBdr>
    </w:div>
    <w:div w:id="993411479">
      <w:bodyDiv w:val="1"/>
      <w:marLeft w:val="0"/>
      <w:marRight w:val="0"/>
      <w:marTop w:val="0"/>
      <w:marBottom w:val="0"/>
      <w:divBdr>
        <w:top w:val="none" w:sz="0" w:space="0" w:color="auto"/>
        <w:left w:val="none" w:sz="0" w:space="0" w:color="auto"/>
        <w:bottom w:val="none" w:sz="0" w:space="0" w:color="auto"/>
        <w:right w:val="none" w:sz="0" w:space="0" w:color="auto"/>
      </w:divBdr>
      <w:divsChild>
        <w:div w:id="1537891893">
          <w:marLeft w:val="0"/>
          <w:marRight w:val="0"/>
          <w:marTop w:val="0"/>
          <w:marBottom w:val="0"/>
          <w:divBdr>
            <w:top w:val="none" w:sz="0" w:space="0" w:color="auto"/>
            <w:left w:val="none" w:sz="0" w:space="0" w:color="auto"/>
            <w:bottom w:val="none" w:sz="0" w:space="0" w:color="auto"/>
            <w:right w:val="none" w:sz="0" w:space="0" w:color="auto"/>
          </w:divBdr>
          <w:divsChild>
            <w:div w:id="905408752">
              <w:marLeft w:val="0"/>
              <w:marRight w:val="0"/>
              <w:marTop w:val="0"/>
              <w:marBottom w:val="0"/>
              <w:divBdr>
                <w:top w:val="none" w:sz="0" w:space="0" w:color="auto"/>
                <w:left w:val="none" w:sz="0" w:space="0" w:color="auto"/>
                <w:bottom w:val="none" w:sz="0" w:space="0" w:color="auto"/>
                <w:right w:val="none" w:sz="0" w:space="0" w:color="auto"/>
              </w:divBdr>
              <w:divsChild>
                <w:div w:id="204821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747443">
      <w:bodyDiv w:val="1"/>
      <w:marLeft w:val="0"/>
      <w:marRight w:val="0"/>
      <w:marTop w:val="0"/>
      <w:marBottom w:val="0"/>
      <w:divBdr>
        <w:top w:val="none" w:sz="0" w:space="0" w:color="auto"/>
        <w:left w:val="none" w:sz="0" w:space="0" w:color="auto"/>
        <w:bottom w:val="none" w:sz="0" w:space="0" w:color="auto"/>
        <w:right w:val="none" w:sz="0" w:space="0" w:color="auto"/>
      </w:divBdr>
    </w:div>
    <w:div w:id="1023164817">
      <w:bodyDiv w:val="1"/>
      <w:marLeft w:val="0"/>
      <w:marRight w:val="0"/>
      <w:marTop w:val="0"/>
      <w:marBottom w:val="0"/>
      <w:divBdr>
        <w:top w:val="none" w:sz="0" w:space="0" w:color="auto"/>
        <w:left w:val="none" w:sz="0" w:space="0" w:color="auto"/>
        <w:bottom w:val="none" w:sz="0" w:space="0" w:color="auto"/>
        <w:right w:val="none" w:sz="0" w:space="0" w:color="auto"/>
      </w:divBdr>
    </w:div>
    <w:div w:id="1025059406">
      <w:bodyDiv w:val="1"/>
      <w:marLeft w:val="0"/>
      <w:marRight w:val="0"/>
      <w:marTop w:val="0"/>
      <w:marBottom w:val="0"/>
      <w:divBdr>
        <w:top w:val="none" w:sz="0" w:space="0" w:color="auto"/>
        <w:left w:val="none" w:sz="0" w:space="0" w:color="auto"/>
        <w:bottom w:val="none" w:sz="0" w:space="0" w:color="auto"/>
        <w:right w:val="none" w:sz="0" w:space="0" w:color="auto"/>
      </w:divBdr>
    </w:div>
    <w:div w:id="1060176388">
      <w:bodyDiv w:val="1"/>
      <w:marLeft w:val="0"/>
      <w:marRight w:val="0"/>
      <w:marTop w:val="0"/>
      <w:marBottom w:val="0"/>
      <w:divBdr>
        <w:top w:val="none" w:sz="0" w:space="0" w:color="auto"/>
        <w:left w:val="none" w:sz="0" w:space="0" w:color="auto"/>
        <w:bottom w:val="none" w:sz="0" w:space="0" w:color="auto"/>
        <w:right w:val="none" w:sz="0" w:space="0" w:color="auto"/>
      </w:divBdr>
      <w:divsChild>
        <w:div w:id="915163643">
          <w:marLeft w:val="0"/>
          <w:marRight w:val="0"/>
          <w:marTop w:val="0"/>
          <w:marBottom w:val="0"/>
          <w:divBdr>
            <w:top w:val="none" w:sz="0" w:space="0" w:color="auto"/>
            <w:left w:val="none" w:sz="0" w:space="0" w:color="auto"/>
            <w:bottom w:val="none" w:sz="0" w:space="0" w:color="auto"/>
            <w:right w:val="none" w:sz="0" w:space="0" w:color="auto"/>
          </w:divBdr>
          <w:divsChild>
            <w:div w:id="1251738902">
              <w:marLeft w:val="0"/>
              <w:marRight w:val="0"/>
              <w:marTop w:val="0"/>
              <w:marBottom w:val="0"/>
              <w:divBdr>
                <w:top w:val="none" w:sz="0" w:space="0" w:color="auto"/>
                <w:left w:val="none" w:sz="0" w:space="0" w:color="auto"/>
                <w:bottom w:val="none" w:sz="0" w:space="0" w:color="auto"/>
                <w:right w:val="none" w:sz="0" w:space="0" w:color="auto"/>
              </w:divBdr>
              <w:divsChild>
                <w:div w:id="9417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067813">
      <w:bodyDiv w:val="1"/>
      <w:marLeft w:val="0"/>
      <w:marRight w:val="0"/>
      <w:marTop w:val="0"/>
      <w:marBottom w:val="0"/>
      <w:divBdr>
        <w:top w:val="none" w:sz="0" w:space="0" w:color="auto"/>
        <w:left w:val="none" w:sz="0" w:space="0" w:color="auto"/>
        <w:bottom w:val="none" w:sz="0" w:space="0" w:color="auto"/>
        <w:right w:val="none" w:sz="0" w:space="0" w:color="auto"/>
      </w:divBdr>
    </w:div>
    <w:div w:id="1115828415">
      <w:bodyDiv w:val="1"/>
      <w:marLeft w:val="0"/>
      <w:marRight w:val="0"/>
      <w:marTop w:val="0"/>
      <w:marBottom w:val="0"/>
      <w:divBdr>
        <w:top w:val="none" w:sz="0" w:space="0" w:color="auto"/>
        <w:left w:val="none" w:sz="0" w:space="0" w:color="auto"/>
        <w:bottom w:val="none" w:sz="0" w:space="0" w:color="auto"/>
        <w:right w:val="none" w:sz="0" w:space="0" w:color="auto"/>
      </w:divBdr>
    </w:div>
    <w:div w:id="1140806575">
      <w:bodyDiv w:val="1"/>
      <w:marLeft w:val="0"/>
      <w:marRight w:val="0"/>
      <w:marTop w:val="0"/>
      <w:marBottom w:val="0"/>
      <w:divBdr>
        <w:top w:val="none" w:sz="0" w:space="0" w:color="auto"/>
        <w:left w:val="none" w:sz="0" w:space="0" w:color="auto"/>
        <w:bottom w:val="none" w:sz="0" w:space="0" w:color="auto"/>
        <w:right w:val="none" w:sz="0" w:space="0" w:color="auto"/>
      </w:divBdr>
    </w:div>
    <w:div w:id="1177227468">
      <w:bodyDiv w:val="1"/>
      <w:marLeft w:val="0"/>
      <w:marRight w:val="0"/>
      <w:marTop w:val="0"/>
      <w:marBottom w:val="0"/>
      <w:divBdr>
        <w:top w:val="none" w:sz="0" w:space="0" w:color="auto"/>
        <w:left w:val="none" w:sz="0" w:space="0" w:color="auto"/>
        <w:bottom w:val="none" w:sz="0" w:space="0" w:color="auto"/>
        <w:right w:val="none" w:sz="0" w:space="0" w:color="auto"/>
      </w:divBdr>
    </w:div>
    <w:div w:id="1183015720">
      <w:bodyDiv w:val="1"/>
      <w:marLeft w:val="0"/>
      <w:marRight w:val="0"/>
      <w:marTop w:val="0"/>
      <w:marBottom w:val="0"/>
      <w:divBdr>
        <w:top w:val="none" w:sz="0" w:space="0" w:color="auto"/>
        <w:left w:val="none" w:sz="0" w:space="0" w:color="auto"/>
        <w:bottom w:val="none" w:sz="0" w:space="0" w:color="auto"/>
        <w:right w:val="none" w:sz="0" w:space="0" w:color="auto"/>
      </w:divBdr>
    </w:div>
    <w:div w:id="1195384971">
      <w:bodyDiv w:val="1"/>
      <w:marLeft w:val="0"/>
      <w:marRight w:val="0"/>
      <w:marTop w:val="0"/>
      <w:marBottom w:val="0"/>
      <w:divBdr>
        <w:top w:val="none" w:sz="0" w:space="0" w:color="auto"/>
        <w:left w:val="none" w:sz="0" w:space="0" w:color="auto"/>
        <w:bottom w:val="none" w:sz="0" w:space="0" w:color="auto"/>
        <w:right w:val="none" w:sz="0" w:space="0" w:color="auto"/>
      </w:divBdr>
      <w:divsChild>
        <w:div w:id="1571885813">
          <w:marLeft w:val="480"/>
          <w:marRight w:val="0"/>
          <w:marTop w:val="0"/>
          <w:marBottom w:val="0"/>
          <w:divBdr>
            <w:top w:val="none" w:sz="0" w:space="0" w:color="auto"/>
            <w:left w:val="none" w:sz="0" w:space="0" w:color="auto"/>
            <w:bottom w:val="none" w:sz="0" w:space="0" w:color="auto"/>
            <w:right w:val="none" w:sz="0" w:space="0" w:color="auto"/>
          </w:divBdr>
        </w:div>
        <w:div w:id="1577322420">
          <w:marLeft w:val="480"/>
          <w:marRight w:val="0"/>
          <w:marTop w:val="0"/>
          <w:marBottom w:val="0"/>
          <w:divBdr>
            <w:top w:val="none" w:sz="0" w:space="0" w:color="auto"/>
            <w:left w:val="none" w:sz="0" w:space="0" w:color="auto"/>
            <w:bottom w:val="none" w:sz="0" w:space="0" w:color="auto"/>
            <w:right w:val="none" w:sz="0" w:space="0" w:color="auto"/>
          </w:divBdr>
        </w:div>
        <w:div w:id="289171405">
          <w:marLeft w:val="480"/>
          <w:marRight w:val="0"/>
          <w:marTop w:val="0"/>
          <w:marBottom w:val="0"/>
          <w:divBdr>
            <w:top w:val="none" w:sz="0" w:space="0" w:color="auto"/>
            <w:left w:val="none" w:sz="0" w:space="0" w:color="auto"/>
            <w:bottom w:val="none" w:sz="0" w:space="0" w:color="auto"/>
            <w:right w:val="none" w:sz="0" w:space="0" w:color="auto"/>
          </w:divBdr>
        </w:div>
        <w:div w:id="1551065379">
          <w:marLeft w:val="480"/>
          <w:marRight w:val="0"/>
          <w:marTop w:val="0"/>
          <w:marBottom w:val="0"/>
          <w:divBdr>
            <w:top w:val="none" w:sz="0" w:space="0" w:color="auto"/>
            <w:left w:val="none" w:sz="0" w:space="0" w:color="auto"/>
            <w:bottom w:val="none" w:sz="0" w:space="0" w:color="auto"/>
            <w:right w:val="none" w:sz="0" w:space="0" w:color="auto"/>
          </w:divBdr>
        </w:div>
        <w:div w:id="638801691">
          <w:marLeft w:val="480"/>
          <w:marRight w:val="0"/>
          <w:marTop w:val="0"/>
          <w:marBottom w:val="0"/>
          <w:divBdr>
            <w:top w:val="none" w:sz="0" w:space="0" w:color="auto"/>
            <w:left w:val="none" w:sz="0" w:space="0" w:color="auto"/>
            <w:bottom w:val="none" w:sz="0" w:space="0" w:color="auto"/>
            <w:right w:val="none" w:sz="0" w:space="0" w:color="auto"/>
          </w:divBdr>
        </w:div>
        <w:div w:id="1256479332">
          <w:marLeft w:val="480"/>
          <w:marRight w:val="0"/>
          <w:marTop w:val="0"/>
          <w:marBottom w:val="0"/>
          <w:divBdr>
            <w:top w:val="none" w:sz="0" w:space="0" w:color="auto"/>
            <w:left w:val="none" w:sz="0" w:space="0" w:color="auto"/>
            <w:bottom w:val="none" w:sz="0" w:space="0" w:color="auto"/>
            <w:right w:val="none" w:sz="0" w:space="0" w:color="auto"/>
          </w:divBdr>
        </w:div>
        <w:div w:id="1449278157">
          <w:marLeft w:val="480"/>
          <w:marRight w:val="0"/>
          <w:marTop w:val="0"/>
          <w:marBottom w:val="0"/>
          <w:divBdr>
            <w:top w:val="none" w:sz="0" w:space="0" w:color="auto"/>
            <w:left w:val="none" w:sz="0" w:space="0" w:color="auto"/>
            <w:bottom w:val="none" w:sz="0" w:space="0" w:color="auto"/>
            <w:right w:val="none" w:sz="0" w:space="0" w:color="auto"/>
          </w:divBdr>
        </w:div>
        <w:div w:id="1554080610">
          <w:marLeft w:val="480"/>
          <w:marRight w:val="0"/>
          <w:marTop w:val="0"/>
          <w:marBottom w:val="0"/>
          <w:divBdr>
            <w:top w:val="none" w:sz="0" w:space="0" w:color="auto"/>
            <w:left w:val="none" w:sz="0" w:space="0" w:color="auto"/>
            <w:bottom w:val="none" w:sz="0" w:space="0" w:color="auto"/>
            <w:right w:val="none" w:sz="0" w:space="0" w:color="auto"/>
          </w:divBdr>
        </w:div>
        <w:div w:id="1109008302">
          <w:marLeft w:val="480"/>
          <w:marRight w:val="0"/>
          <w:marTop w:val="0"/>
          <w:marBottom w:val="0"/>
          <w:divBdr>
            <w:top w:val="none" w:sz="0" w:space="0" w:color="auto"/>
            <w:left w:val="none" w:sz="0" w:space="0" w:color="auto"/>
            <w:bottom w:val="none" w:sz="0" w:space="0" w:color="auto"/>
            <w:right w:val="none" w:sz="0" w:space="0" w:color="auto"/>
          </w:divBdr>
        </w:div>
        <w:div w:id="2029141905">
          <w:marLeft w:val="480"/>
          <w:marRight w:val="0"/>
          <w:marTop w:val="0"/>
          <w:marBottom w:val="0"/>
          <w:divBdr>
            <w:top w:val="none" w:sz="0" w:space="0" w:color="auto"/>
            <w:left w:val="none" w:sz="0" w:space="0" w:color="auto"/>
            <w:bottom w:val="none" w:sz="0" w:space="0" w:color="auto"/>
            <w:right w:val="none" w:sz="0" w:space="0" w:color="auto"/>
          </w:divBdr>
        </w:div>
        <w:div w:id="831795474">
          <w:marLeft w:val="480"/>
          <w:marRight w:val="0"/>
          <w:marTop w:val="0"/>
          <w:marBottom w:val="0"/>
          <w:divBdr>
            <w:top w:val="none" w:sz="0" w:space="0" w:color="auto"/>
            <w:left w:val="none" w:sz="0" w:space="0" w:color="auto"/>
            <w:bottom w:val="none" w:sz="0" w:space="0" w:color="auto"/>
            <w:right w:val="none" w:sz="0" w:space="0" w:color="auto"/>
          </w:divBdr>
        </w:div>
        <w:div w:id="580024078">
          <w:marLeft w:val="480"/>
          <w:marRight w:val="0"/>
          <w:marTop w:val="0"/>
          <w:marBottom w:val="0"/>
          <w:divBdr>
            <w:top w:val="none" w:sz="0" w:space="0" w:color="auto"/>
            <w:left w:val="none" w:sz="0" w:space="0" w:color="auto"/>
            <w:bottom w:val="none" w:sz="0" w:space="0" w:color="auto"/>
            <w:right w:val="none" w:sz="0" w:space="0" w:color="auto"/>
          </w:divBdr>
        </w:div>
        <w:div w:id="309947482">
          <w:marLeft w:val="480"/>
          <w:marRight w:val="0"/>
          <w:marTop w:val="0"/>
          <w:marBottom w:val="0"/>
          <w:divBdr>
            <w:top w:val="none" w:sz="0" w:space="0" w:color="auto"/>
            <w:left w:val="none" w:sz="0" w:space="0" w:color="auto"/>
            <w:bottom w:val="none" w:sz="0" w:space="0" w:color="auto"/>
            <w:right w:val="none" w:sz="0" w:space="0" w:color="auto"/>
          </w:divBdr>
        </w:div>
        <w:div w:id="1616978479">
          <w:marLeft w:val="480"/>
          <w:marRight w:val="0"/>
          <w:marTop w:val="0"/>
          <w:marBottom w:val="0"/>
          <w:divBdr>
            <w:top w:val="none" w:sz="0" w:space="0" w:color="auto"/>
            <w:left w:val="none" w:sz="0" w:space="0" w:color="auto"/>
            <w:bottom w:val="none" w:sz="0" w:space="0" w:color="auto"/>
            <w:right w:val="none" w:sz="0" w:space="0" w:color="auto"/>
          </w:divBdr>
        </w:div>
        <w:div w:id="1682387568">
          <w:marLeft w:val="480"/>
          <w:marRight w:val="0"/>
          <w:marTop w:val="0"/>
          <w:marBottom w:val="0"/>
          <w:divBdr>
            <w:top w:val="none" w:sz="0" w:space="0" w:color="auto"/>
            <w:left w:val="none" w:sz="0" w:space="0" w:color="auto"/>
            <w:bottom w:val="none" w:sz="0" w:space="0" w:color="auto"/>
            <w:right w:val="none" w:sz="0" w:space="0" w:color="auto"/>
          </w:divBdr>
        </w:div>
        <w:div w:id="2015645969">
          <w:marLeft w:val="480"/>
          <w:marRight w:val="0"/>
          <w:marTop w:val="0"/>
          <w:marBottom w:val="0"/>
          <w:divBdr>
            <w:top w:val="none" w:sz="0" w:space="0" w:color="auto"/>
            <w:left w:val="none" w:sz="0" w:space="0" w:color="auto"/>
            <w:bottom w:val="none" w:sz="0" w:space="0" w:color="auto"/>
            <w:right w:val="none" w:sz="0" w:space="0" w:color="auto"/>
          </w:divBdr>
        </w:div>
        <w:div w:id="631642935">
          <w:marLeft w:val="480"/>
          <w:marRight w:val="0"/>
          <w:marTop w:val="0"/>
          <w:marBottom w:val="0"/>
          <w:divBdr>
            <w:top w:val="none" w:sz="0" w:space="0" w:color="auto"/>
            <w:left w:val="none" w:sz="0" w:space="0" w:color="auto"/>
            <w:bottom w:val="none" w:sz="0" w:space="0" w:color="auto"/>
            <w:right w:val="none" w:sz="0" w:space="0" w:color="auto"/>
          </w:divBdr>
        </w:div>
        <w:div w:id="391973427">
          <w:marLeft w:val="480"/>
          <w:marRight w:val="0"/>
          <w:marTop w:val="0"/>
          <w:marBottom w:val="0"/>
          <w:divBdr>
            <w:top w:val="none" w:sz="0" w:space="0" w:color="auto"/>
            <w:left w:val="none" w:sz="0" w:space="0" w:color="auto"/>
            <w:bottom w:val="none" w:sz="0" w:space="0" w:color="auto"/>
            <w:right w:val="none" w:sz="0" w:space="0" w:color="auto"/>
          </w:divBdr>
        </w:div>
        <w:div w:id="1346714301">
          <w:marLeft w:val="480"/>
          <w:marRight w:val="0"/>
          <w:marTop w:val="0"/>
          <w:marBottom w:val="0"/>
          <w:divBdr>
            <w:top w:val="none" w:sz="0" w:space="0" w:color="auto"/>
            <w:left w:val="none" w:sz="0" w:space="0" w:color="auto"/>
            <w:bottom w:val="none" w:sz="0" w:space="0" w:color="auto"/>
            <w:right w:val="none" w:sz="0" w:space="0" w:color="auto"/>
          </w:divBdr>
        </w:div>
        <w:div w:id="285162222">
          <w:marLeft w:val="480"/>
          <w:marRight w:val="0"/>
          <w:marTop w:val="0"/>
          <w:marBottom w:val="0"/>
          <w:divBdr>
            <w:top w:val="none" w:sz="0" w:space="0" w:color="auto"/>
            <w:left w:val="none" w:sz="0" w:space="0" w:color="auto"/>
            <w:bottom w:val="none" w:sz="0" w:space="0" w:color="auto"/>
            <w:right w:val="none" w:sz="0" w:space="0" w:color="auto"/>
          </w:divBdr>
        </w:div>
        <w:div w:id="1595547860">
          <w:marLeft w:val="480"/>
          <w:marRight w:val="0"/>
          <w:marTop w:val="0"/>
          <w:marBottom w:val="0"/>
          <w:divBdr>
            <w:top w:val="none" w:sz="0" w:space="0" w:color="auto"/>
            <w:left w:val="none" w:sz="0" w:space="0" w:color="auto"/>
            <w:bottom w:val="none" w:sz="0" w:space="0" w:color="auto"/>
            <w:right w:val="none" w:sz="0" w:space="0" w:color="auto"/>
          </w:divBdr>
        </w:div>
        <w:div w:id="1945379826">
          <w:marLeft w:val="480"/>
          <w:marRight w:val="0"/>
          <w:marTop w:val="0"/>
          <w:marBottom w:val="0"/>
          <w:divBdr>
            <w:top w:val="none" w:sz="0" w:space="0" w:color="auto"/>
            <w:left w:val="none" w:sz="0" w:space="0" w:color="auto"/>
            <w:bottom w:val="none" w:sz="0" w:space="0" w:color="auto"/>
            <w:right w:val="none" w:sz="0" w:space="0" w:color="auto"/>
          </w:divBdr>
        </w:div>
        <w:div w:id="19941889">
          <w:marLeft w:val="480"/>
          <w:marRight w:val="0"/>
          <w:marTop w:val="0"/>
          <w:marBottom w:val="0"/>
          <w:divBdr>
            <w:top w:val="none" w:sz="0" w:space="0" w:color="auto"/>
            <w:left w:val="none" w:sz="0" w:space="0" w:color="auto"/>
            <w:bottom w:val="none" w:sz="0" w:space="0" w:color="auto"/>
            <w:right w:val="none" w:sz="0" w:space="0" w:color="auto"/>
          </w:divBdr>
        </w:div>
        <w:div w:id="735056559">
          <w:marLeft w:val="480"/>
          <w:marRight w:val="0"/>
          <w:marTop w:val="0"/>
          <w:marBottom w:val="0"/>
          <w:divBdr>
            <w:top w:val="none" w:sz="0" w:space="0" w:color="auto"/>
            <w:left w:val="none" w:sz="0" w:space="0" w:color="auto"/>
            <w:bottom w:val="none" w:sz="0" w:space="0" w:color="auto"/>
            <w:right w:val="none" w:sz="0" w:space="0" w:color="auto"/>
          </w:divBdr>
        </w:div>
        <w:div w:id="1581057453">
          <w:marLeft w:val="480"/>
          <w:marRight w:val="0"/>
          <w:marTop w:val="0"/>
          <w:marBottom w:val="0"/>
          <w:divBdr>
            <w:top w:val="none" w:sz="0" w:space="0" w:color="auto"/>
            <w:left w:val="none" w:sz="0" w:space="0" w:color="auto"/>
            <w:bottom w:val="none" w:sz="0" w:space="0" w:color="auto"/>
            <w:right w:val="none" w:sz="0" w:space="0" w:color="auto"/>
          </w:divBdr>
        </w:div>
        <w:div w:id="1105811558">
          <w:marLeft w:val="480"/>
          <w:marRight w:val="0"/>
          <w:marTop w:val="0"/>
          <w:marBottom w:val="0"/>
          <w:divBdr>
            <w:top w:val="none" w:sz="0" w:space="0" w:color="auto"/>
            <w:left w:val="none" w:sz="0" w:space="0" w:color="auto"/>
            <w:bottom w:val="none" w:sz="0" w:space="0" w:color="auto"/>
            <w:right w:val="none" w:sz="0" w:space="0" w:color="auto"/>
          </w:divBdr>
        </w:div>
        <w:div w:id="1419210394">
          <w:marLeft w:val="480"/>
          <w:marRight w:val="0"/>
          <w:marTop w:val="0"/>
          <w:marBottom w:val="0"/>
          <w:divBdr>
            <w:top w:val="none" w:sz="0" w:space="0" w:color="auto"/>
            <w:left w:val="none" w:sz="0" w:space="0" w:color="auto"/>
            <w:bottom w:val="none" w:sz="0" w:space="0" w:color="auto"/>
            <w:right w:val="none" w:sz="0" w:space="0" w:color="auto"/>
          </w:divBdr>
        </w:div>
        <w:div w:id="750660494">
          <w:marLeft w:val="480"/>
          <w:marRight w:val="0"/>
          <w:marTop w:val="0"/>
          <w:marBottom w:val="0"/>
          <w:divBdr>
            <w:top w:val="none" w:sz="0" w:space="0" w:color="auto"/>
            <w:left w:val="none" w:sz="0" w:space="0" w:color="auto"/>
            <w:bottom w:val="none" w:sz="0" w:space="0" w:color="auto"/>
            <w:right w:val="none" w:sz="0" w:space="0" w:color="auto"/>
          </w:divBdr>
        </w:div>
        <w:div w:id="1758401166">
          <w:marLeft w:val="480"/>
          <w:marRight w:val="0"/>
          <w:marTop w:val="0"/>
          <w:marBottom w:val="0"/>
          <w:divBdr>
            <w:top w:val="none" w:sz="0" w:space="0" w:color="auto"/>
            <w:left w:val="none" w:sz="0" w:space="0" w:color="auto"/>
            <w:bottom w:val="none" w:sz="0" w:space="0" w:color="auto"/>
            <w:right w:val="none" w:sz="0" w:space="0" w:color="auto"/>
          </w:divBdr>
        </w:div>
        <w:div w:id="1507748729">
          <w:marLeft w:val="480"/>
          <w:marRight w:val="0"/>
          <w:marTop w:val="0"/>
          <w:marBottom w:val="0"/>
          <w:divBdr>
            <w:top w:val="none" w:sz="0" w:space="0" w:color="auto"/>
            <w:left w:val="none" w:sz="0" w:space="0" w:color="auto"/>
            <w:bottom w:val="none" w:sz="0" w:space="0" w:color="auto"/>
            <w:right w:val="none" w:sz="0" w:space="0" w:color="auto"/>
          </w:divBdr>
        </w:div>
        <w:div w:id="908151042">
          <w:marLeft w:val="480"/>
          <w:marRight w:val="0"/>
          <w:marTop w:val="0"/>
          <w:marBottom w:val="0"/>
          <w:divBdr>
            <w:top w:val="none" w:sz="0" w:space="0" w:color="auto"/>
            <w:left w:val="none" w:sz="0" w:space="0" w:color="auto"/>
            <w:bottom w:val="none" w:sz="0" w:space="0" w:color="auto"/>
            <w:right w:val="none" w:sz="0" w:space="0" w:color="auto"/>
          </w:divBdr>
        </w:div>
        <w:div w:id="2088065190">
          <w:marLeft w:val="480"/>
          <w:marRight w:val="0"/>
          <w:marTop w:val="0"/>
          <w:marBottom w:val="0"/>
          <w:divBdr>
            <w:top w:val="none" w:sz="0" w:space="0" w:color="auto"/>
            <w:left w:val="none" w:sz="0" w:space="0" w:color="auto"/>
            <w:bottom w:val="none" w:sz="0" w:space="0" w:color="auto"/>
            <w:right w:val="none" w:sz="0" w:space="0" w:color="auto"/>
          </w:divBdr>
        </w:div>
        <w:div w:id="2092194022">
          <w:marLeft w:val="480"/>
          <w:marRight w:val="0"/>
          <w:marTop w:val="0"/>
          <w:marBottom w:val="0"/>
          <w:divBdr>
            <w:top w:val="none" w:sz="0" w:space="0" w:color="auto"/>
            <w:left w:val="none" w:sz="0" w:space="0" w:color="auto"/>
            <w:bottom w:val="none" w:sz="0" w:space="0" w:color="auto"/>
            <w:right w:val="none" w:sz="0" w:space="0" w:color="auto"/>
          </w:divBdr>
        </w:div>
        <w:div w:id="188225364">
          <w:marLeft w:val="480"/>
          <w:marRight w:val="0"/>
          <w:marTop w:val="0"/>
          <w:marBottom w:val="0"/>
          <w:divBdr>
            <w:top w:val="none" w:sz="0" w:space="0" w:color="auto"/>
            <w:left w:val="none" w:sz="0" w:space="0" w:color="auto"/>
            <w:bottom w:val="none" w:sz="0" w:space="0" w:color="auto"/>
            <w:right w:val="none" w:sz="0" w:space="0" w:color="auto"/>
          </w:divBdr>
        </w:div>
        <w:div w:id="2042851683">
          <w:marLeft w:val="480"/>
          <w:marRight w:val="0"/>
          <w:marTop w:val="0"/>
          <w:marBottom w:val="0"/>
          <w:divBdr>
            <w:top w:val="none" w:sz="0" w:space="0" w:color="auto"/>
            <w:left w:val="none" w:sz="0" w:space="0" w:color="auto"/>
            <w:bottom w:val="none" w:sz="0" w:space="0" w:color="auto"/>
            <w:right w:val="none" w:sz="0" w:space="0" w:color="auto"/>
          </w:divBdr>
        </w:div>
        <w:div w:id="277106748">
          <w:marLeft w:val="480"/>
          <w:marRight w:val="0"/>
          <w:marTop w:val="0"/>
          <w:marBottom w:val="0"/>
          <w:divBdr>
            <w:top w:val="none" w:sz="0" w:space="0" w:color="auto"/>
            <w:left w:val="none" w:sz="0" w:space="0" w:color="auto"/>
            <w:bottom w:val="none" w:sz="0" w:space="0" w:color="auto"/>
            <w:right w:val="none" w:sz="0" w:space="0" w:color="auto"/>
          </w:divBdr>
        </w:div>
        <w:div w:id="996884276">
          <w:marLeft w:val="480"/>
          <w:marRight w:val="0"/>
          <w:marTop w:val="0"/>
          <w:marBottom w:val="0"/>
          <w:divBdr>
            <w:top w:val="none" w:sz="0" w:space="0" w:color="auto"/>
            <w:left w:val="none" w:sz="0" w:space="0" w:color="auto"/>
            <w:bottom w:val="none" w:sz="0" w:space="0" w:color="auto"/>
            <w:right w:val="none" w:sz="0" w:space="0" w:color="auto"/>
          </w:divBdr>
        </w:div>
        <w:div w:id="1136140370">
          <w:marLeft w:val="480"/>
          <w:marRight w:val="0"/>
          <w:marTop w:val="0"/>
          <w:marBottom w:val="0"/>
          <w:divBdr>
            <w:top w:val="none" w:sz="0" w:space="0" w:color="auto"/>
            <w:left w:val="none" w:sz="0" w:space="0" w:color="auto"/>
            <w:bottom w:val="none" w:sz="0" w:space="0" w:color="auto"/>
            <w:right w:val="none" w:sz="0" w:space="0" w:color="auto"/>
          </w:divBdr>
        </w:div>
        <w:div w:id="1848783475">
          <w:marLeft w:val="480"/>
          <w:marRight w:val="0"/>
          <w:marTop w:val="0"/>
          <w:marBottom w:val="0"/>
          <w:divBdr>
            <w:top w:val="none" w:sz="0" w:space="0" w:color="auto"/>
            <w:left w:val="none" w:sz="0" w:space="0" w:color="auto"/>
            <w:bottom w:val="none" w:sz="0" w:space="0" w:color="auto"/>
            <w:right w:val="none" w:sz="0" w:space="0" w:color="auto"/>
          </w:divBdr>
        </w:div>
        <w:div w:id="1998805665">
          <w:marLeft w:val="480"/>
          <w:marRight w:val="0"/>
          <w:marTop w:val="0"/>
          <w:marBottom w:val="0"/>
          <w:divBdr>
            <w:top w:val="none" w:sz="0" w:space="0" w:color="auto"/>
            <w:left w:val="none" w:sz="0" w:space="0" w:color="auto"/>
            <w:bottom w:val="none" w:sz="0" w:space="0" w:color="auto"/>
            <w:right w:val="none" w:sz="0" w:space="0" w:color="auto"/>
          </w:divBdr>
        </w:div>
        <w:div w:id="2104110444">
          <w:marLeft w:val="480"/>
          <w:marRight w:val="0"/>
          <w:marTop w:val="0"/>
          <w:marBottom w:val="0"/>
          <w:divBdr>
            <w:top w:val="none" w:sz="0" w:space="0" w:color="auto"/>
            <w:left w:val="none" w:sz="0" w:space="0" w:color="auto"/>
            <w:bottom w:val="none" w:sz="0" w:space="0" w:color="auto"/>
            <w:right w:val="none" w:sz="0" w:space="0" w:color="auto"/>
          </w:divBdr>
        </w:div>
        <w:div w:id="257176108">
          <w:marLeft w:val="480"/>
          <w:marRight w:val="0"/>
          <w:marTop w:val="0"/>
          <w:marBottom w:val="0"/>
          <w:divBdr>
            <w:top w:val="none" w:sz="0" w:space="0" w:color="auto"/>
            <w:left w:val="none" w:sz="0" w:space="0" w:color="auto"/>
            <w:bottom w:val="none" w:sz="0" w:space="0" w:color="auto"/>
            <w:right w:val="none" w:sz="0" w:space="0" w:color="auto"/>
          </w:divBdr>
        </w:div>
        <w:div w:id="1793013504">
          <w:marLeft w:val="480"/>
          <w:marRight w:val="0"/>
          <w:marTop w:val="0"/>
          <w:marBottom w:val="0"/>
          <w:divBdr>
            <w:top w:val="none" w:sz="0" w:space="0" w:color="auto"/>
            <w:left w:val="none" w:sz="0" w:space="0" w:color="auto"/>
            <w:bottom w:val="none" w:sz="0" w:space="0" w:color="auto"/>
            <w:right w:val="none" w:sz="0" w:space="0" w:color="auto"/>
          </w:divBdr>
        </w:div>
        <w:div w:id="386492322">
          <w:marLeft w:val="480"/>
          <w:marRight w:val="0"/>
          <w:marTop w:val="0"/>
          <w:marBottom w:val="0"/>
          <w:divBdr>
            <w:top w:val="none" w:sz="0" w:space="0" w:color="auto"/>
            <w:left w:val="none" w:sz="0" w:space="0" w:color="auto"/>
            <w:bottom w:val="none" w:sz="0" w:space="0" w:color="auto"/>
            <w:right w:val="none" w:sz="0" w:space="0" w:color="auto"/>
          </w:divBdr>
        </w:div>
        <w:div w:id="1494948924">
          <w:marLeft w:val="480"/>
          <w:marRight w:val="0"/>
          <w:marTop w:val="0"/>
          <w:marBottom w:val="0"/>
          <w:divBdr>
            <w:top w:val="none" w:sz="0" w:space="0" w:color="auto"/>
            <w:left w:val="none" w:sz="0" w:space="0" w:color="auto"/>
            <w:bottom w:val="none" w:sz="0" w:space="0" w:color="auto"/>
            <w:right w:val="none" w:sz="0" w:space="0" w:color="auto"/>
          </w:divBdr>
        </w:div>
        <w:div w:id="927814097">
          <w:marLeft w:val="480"/>
          <w:marRight w:val="0"/>
          <w:marTop w:val="0"/>
          <w:marBottom w:val="0"/>
          <w:divBdr>
            <w:top w:val="none" w:sz="0" w:space="0" w:color="auto"/>
            <w:left w:val="none" w:sz="0" w:space="0" w:color="auto"/>
            <w:bottom w:val="none" w:sz="0" w:space="0" w:color="auto"/>
            <w:right w:val="none" w:sz="0" w:space="0" w:color="auto"/>
          </w:divBdr>
        </w:div>
        <w:div w:id="1750424710">
          <w:marLeft w:val="480"/>
          <w:marRight w:val="0"/>
          <w:marTop w:val="0"/>
          <w:marBottom w:val="0"/>
          <w:divBdr>
            <w:top w:val="none" w:sz="0" w:space="0" w:color="auto"/>
            <w:left w:val="none" w:sz="0" w:space="0" w:color="auto"/>
            <w:bottom w:val="none" w:sz="0" w:space="0" w:color="auto"/>
            <w:right w:val="none" w:sz="0" w:space="0" w:color="auto"/>
          </w:divBdr>
        </w:div>
        <w:div w:id="371197263">
          <w:marLeft w:val="480"/>
          <w:marRight w:val="0"/>
          <w:marTop w:val="0"/>
          <w:marBottom w:val="0"/>
          <w:divBdr>
            <w:top w:val="none" w:sz="0" w:space="0" w:color="auto"/>
            <w:left w:val="none" w:sz="0" w:space="0" w:color="auto"/>
            <w:bottom w:val="none" w:sz="0" w:space="0" w:color="auto"/>
            <w:right w:val="none" w:sz="0" w:space="0" w:color="auto"/>
          </w:divBdr>
        </w:div>
        <w:div w:id="925529647">
          <w:marLeft w:val="480"/>
          <w:marRight w:val="0"/>
          <w:marTop w:val="0"/>
          <w:marBottom w:val="0"/>
          <w:divBdr>
            <w:top w:val="none" w:sz="0" w:space="0" w:color="auto"/>
            <w:left w:val="none" w:sz="0" w:space="0" w:color="auto"/>
            <w:bottom w:val="none" w:sz="0" w:space="0" w:color="auto"/>
            <w:right w:val="none" w:sz="0" w:space="0" w:color="auto"/>
          </w:divBdr>
        </w:div>
        <w:div w:id="375391108">
          <w:marLeft w:val="480"/>
          <w:marRight w:val="0"/>
          <w:marTop w:val="0"/>
          <w:marBottom w:val="0"/>
          <w:divBdr>
            <w:top w:val="none" w:sz="0" w:space="0" w:color="auto"/>
            <w:left w:val="none" w:sz="0" w:space="0" w:color="auto"/>
            <w:bottom w:val="none" w:sz="0" w:space="0" w:color="auto"/>
            <w:right w:val="none" w:sz="0" w:space="0" w:color="auto"/>
          </w:divBdr>
        </w:div>
        <w:div w:id="1835488803">
          <w:marLeft w:val="480"/>
          <w:marRight w:val="0"/>
          <w:marTop w:val="0"/>
          <w:marBottom w:val="0"/>
          <w:divBdr>
            <w:top w:val="none" w:sz="0" w:space="0" w:color="auto"/>
            <w:left w:val="none" w:sz="0" w:space="0" w:color="auto"/>
            <w:bottom w:val="none" w:sz="0" w:space="0" w:color="auto"/>
            <w:right w:val="none" w:sz="0" w:space="0" w:color="auto"/>
          </w:divBdr>
        </w:div>
        <w:div w:id="250164152">
          <w:marLeft w:val="480"/>
          <w:marRight w:val="0"/>
          <w:marTop w:val="0"/>
          <w:marBottom w:val="0"/>
          <w:divBdr>
            <w:top w:val="none" w:sz="0" w:space="0" w:color="auto"/>
            <w:left w:val="none" w:sz="0" w:space="0" w:color="auto"/>
            <w:bottom w:val="none" w:sz="0" w:space="0" w:color="auto"/>
            <w:right w:val="none" w:sz="0" w:space="0" w:color="auto"/>
          </w:divBdr>
        </w:div>
        <w:div w:id="1121262797">
          <w:marLeft w:val="480"/>
          <w:marRight w:val="0"/>
          <w:marTop w:val="0"/>
          <w:marBottom w:val="0"/>
          <w:divBdr>
            <w:top w:val="none" w:sz="0" w:space="0" w:color="auto"/>
            <w:left w:val="none" w:sz="0" w:space="0" w:color="auto"/>
            <w:bottom w:val="none" w:sz="0" w:space="0" w:color="auto"/>
            <w:right w:val="none" w:sz="0" w:space="0" w:color="auto"/>
          </w:divBdr>
        </w:div>
        <w:div w:id="1968971927">
          <w:marLeft w:val="480"/>
          <w:marRight w:val="0"/>
          <w:marTop w:val="0"/>
          <w:marBottom w:val="0"/>
          <w:divBdr>
            <w:top w:val="none" w:sz="0" w:space="0" w:color="auto"/>
            <w:left w:val="none" w:sz="0" w:space="0" w:color="auto"/>
            <w:bottom w:val="none" w:sz="0" w:space="0" w:color="auto"/>
            <w:right w:val="none" w:sz="0" w:space="0" w:color="auto"/>
          </w:divBdr>
        </w:div>
        <w:div w:id="1215584996">
          <w:marLeft w:val="480"/>
          <w:marRight w:val="0"/>
          <w:marTop w:val="0"/>
          <w:marBottom w:val="0"/>
          <w:divBdr>
            <w:top w:val="none" w:sz="0" w:space="0" w:color="auto"/>
            <w:left w:val="none" w:sz="0" w:space="0" w:color="auto"/>
            <w:bottom w:val="none" w:sz="0" w:space="0" w:color="auto"/>
            <w:right w:val="none" w:sz="0" w:space="0" w:color="auto"/>
          </w:divBdr>
        </w:div>
        <w:div w:id="1949119227">
          <w:marLeft w:val="480"/>
          <w:marRight w:val="0"/>
          <w:marTop w:val="0"/>
          <w:marBottom w:val="0"/>
          <w:divBdr>
            <w:top w:val="none" w:sz="0" w:space="0" w:color="auto"/>
            <w:left w:val="none" w:sz="0" w:space="0" w:color="auto"/>
            <w:bottom w:val="none" w:sz="0" w:space="0" w:color="auto"/>
            <w:right w:val="none" w:sz="0" w:space="0" w:color="auto"/>
          </w:divBdr>
        </w:div>
        <w:div w:id="1291395840">
          <w:marLeft w:val="480"/>
          <w:marRight w:val="0"/>
          <w:marTop w:val="0"/>
          <w:marBottom w:val="0"/>
          <w:divBdr>
            <w:top w:val="none" w:sz="0" w:space="0" w:color="auto"/>
            <w:left w:val="none" w:sz="0" w:space="0" w:color="auto"/>
            <w:bottom w:val="none" w:sz="0" w:space="0" w:color="auto"/>
            <w:right w:val="none" w:sz="0" w:space="0" w:color="auto"/>
          </w:divBdr>
        </w:div>
      </w:divsChild>
    </w:div>
    <w:div w:id="1196431565">
      <w:bodyDiv w:val="1"/>
      <w:marLeft w:val="0"/>
      <w:marRight w:val="0"/>
      <w:marTop w:val="0"/>
      <w:marBottom w:val="0"/>
      <w:divBdr>
        <w:top w:val="none" w:sz="0" w:space="0" w:color="auto"/>
        <w:left w:val="none" w:sz="0" w:space="0" w:color="auto"/>
        <w:bottom w:val="none" w:sz="0" w:space="0" w:color="auto"/>
        <w:right w:val="none" w:sz="0" w:space="0" w:color="auto"/>
      </w:divBdr>
      <w:divsChild>
        <w:div w:id="1288311704">
          <w:marLeft w:val="0"/>
          <w:marRight w:val="0"/>
          <w:marTop w:val="0"/>
          <w:marBottom w:val="0"/>
          <w:divBdr>
            <w:top w:val="none" w:sz="0" w:space="0" w:color="auto"/>
            <w:left w:val="none" w:sz="0" w:space="0" w:color="auto"/>
            <w:bottom w:val="none" w:sz="0" w:space="0" w:color="auto"/>
            <w:right w:val="none" w:sz="0" w:space="0" w:color="auto"/>
          </w:divBdr>
          <w:divsChild>
            <w:div w:id="947396282">
              <w:marLeft w:val="0"/>
              <w:marRight w:val="0"/>
              <w:marTop w:val="0"/>
              <w:marBottom w:val="0"/>
              <w:divBdr>
                <w:top w:val="none" w:sz="0" w:space="0" w:color="auto"/>
                <w:left w:val="none" w:sz="0" w:space="0" w:color="auto"/>
                <w:bottom w:val="none" w:sz="0" w:space="0" w:color="auto"/>
                <w:right w:val="none" w:sz="0" w:space="0" w:color="auto"/>
              </w:divBdr>
              <w:divsChild>
                <w:div w:id="3140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941417">
      <w:bodyDiv w:val="1"/>
      <w:marLeft w:val="0"/>
      <w:marRight w:val="0"/>
      <w:marTop w:val="0"/>
      <w:marBottom w:val="0"/>
      <w:divBdr>
        <w:top w:val="none" w:sz="0" w:space="0" w:color="auto"/>
        <w:left w:val="none" w:sz="0" w:space="0" w:color="auto"/>
        <w:bottom w:val="none" w:sz="0" w:space="0" w:color="auto"/>
        <w:right w:val="none" w:sz="0" w:space="0" w:color="auto"/>
      </w:divBdr>
      <w:divsChild>
        <w:div w:id="448865701">
          <w:marLeft w:val="0"/>
          <w:marRight w:val="0"/>
          <w:marTop w:val="0"/>
          <w:marBottom w:val="0"/>
          <w:divBdr>
            <w:top w:val="none" w:sz="0" w:space="0" w:color="auto"/>
            <w:left w:val="none" w:sz="0" w:space="0" w:color="auto"/>
            <w:bottom w:val="none" w:sz="0" w:space="0" w:color="auto"/>
            <w:right w:val="none" w:sz="0" w:space="0" w:color="auto"/>
          </w:divBdr>
          <w:divsChild>
            <w:div w:id="147678199">
              <w:marLeft w:val="0"/>
              <w:marRight w:val="0"/>
              <w:marTop w:val="0"/>
              <w:marBottom w:val="0"/>
              <w:divBdr>
                <w:top w:val="none" w:sz="0" w:space="0" w:color="auto"/>
                <w:left w:val="none" w:sz="0" w:space="0" w:color="auto"/>
                <w:bottom w:val="none" w:sz="0" w:space="0" w:color="auto"/>
                <w:right w:val="none" w:sz="0" w:space="0" w:color="auto"/>
              </w:divBdr>
              <w:divsChild>
                <w:div w:id="432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826713">
      <w:bodyDiv w:val="1"/>
      <w:marLeft w:val="0"/>
      <w:marRight w:val="0"/>
      <w:marTop w:val="0"/>
      <w:marBottom w:val="0"/>
      <w:divBdr>
        <w:top w:val="none" w:sz="0" w:space="0" w:color="auto"/>
        <w:left w:val="none" w:sz="0" w:space="0" w:color="auto"/>
        <w:bottom w:val="none" w:sz="0" w:space="0" w:color="auto"/>
        <w:right w:val="none" w:sz="0" w:space="0" w:color="auto"/>
      </w:divBdr>
    </w:div>
    <w:div w:id="1217013867">
      <w:bodyDiv w:val="1"/>
      <w:marLeft w:val="0"/>
      <w:marRight w:val="0"/>
      <w:marTop w:val="0"/>
      <w:marBottom w:val="0"/>
      <w:divBdr>
        <w:top w:val="none" w:sz="0" w:space="0" w:color="auto"/>
        <w:left w:val="none" w:sz="0" w:space="0" w:color="auto"/>
        <w:bottom w:val="none" w:sz="0" w:space="0" w:color="auto"/>
        <w:right w:val="none" w:sz="0" w:space="0" w:color="auto"/>
      </w:divBdr>
    </w:div>
    <w:div w:id="1220625747">
      <w:bodyDiv w:val="1"/>
      <w:marLeft w:val="0"/>
      <w:marRight w:val="0"/>
      <w:marTop w:val="0"/>
      <w:marBottom w:val="0"/>
      <w:divBdr>
        <w:top w:val="none" w:sz="0" w:space="0" w:color="auto"/>
        <w:left w:val="none" w:sz="0" w:space="0" w:color="auto"/>
        <w:bottom w:val="none" w:sz="0" w:space="0" w:color="auto"/>
        <w:right w:val="none" w:sz="0" w:space="0" w:color="auto"/>
      </w:divBdr>
      <w:divsChild>
        <w:div w:id="1208569443">
          <w:marLeft w:val="0"/>
          <w:marRight w:val="0"/>
          <w:marTop w:val="0"/>
          <w:marBottom w:val="0"/>
          <w:divBdr>
            <w:top w:val="none" w:sz="0" w:space="0" w:color="auto"/>
            <w:left w:val="none" w:sz="0" w:space="0" w:color="auto"/>
            <w:bottom w:val="none" w:sz="0" w:space="0" w:color="auto"/>
            <w:right w:val="none" w:sz="0" w:space="0" w:color="auto"/>
          </w:divBdr>
          <w:divsChild>
            <w:div w:id="965280907">
              <w:marLeft w:val="0"/>
              <w:marRight w:val="0"/>
              <w:marTop w:val="0"/>
              <w:marBottom w:val="0"/>
              <w:divBdr>
                <w:top w:val="none" w:sz="0" w:space="0" w:color="auto"/>
                <w:left w:val="none" w:sz="0" w:space="0" w:color="auto"/>
                <w:bottom w:val="none" w:sz="0" w:space="0" w:color="auto"/>
                <w:right w:val="none" w:sz="0" w:space="0" w:color="auto"/>
              </w:divBdr>
              <w:divsChild>
                <w:div w:id="135830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52513">
      <w:bodyDiv w:val="1"/>
      <w:marLeft w:val="0"/>
      <w:marRight w:val="0"/>
      <w:marTop w:val="0"/>
      <w:marBottom w:val="0"/>
      <w:divBdr>
        <w:top w:val="none" w:sz="0" w:space="0" w:color="auto"/>
        <w:left w:val="none" w:sz="0" w:space="0" w:color="auto"/>
        <w:bottom w:val="none" w:sz="0" w:space="0" w:color="auto"/>
        <w:right w:val="none" w:sz="0" w:space="0" w:color="auto"/>
      </w:divBdr>
    </w:div>
    <w:div w:id="1233541750">
      <w:bodyDiv w:val="1"/>
      <w:marLeft w:val="0"/>
      <w:marRight w:val="0"/>
      <w:marTop w:val="0"/>
      <w:marBottom w:val="0"/>
      <w:divBdr>
        <w:top w:val="none" w:sz="0" w:space="0" w:color="auto"/>
        <w:left w:val="none" w:sz="0" w:space="0" w:color="auto"/>
        <w:bottom w:val="none" w:sz="0" w:space="0" w:color="auto"/>
        <w:right w:val="none" w:sz="0" w:space="0" w:color="auto"/>
      </w:divBdr>
      <w:divsChild>
        <w:div w:id="950237268">
          <w:marLeft w:val="0"/>
          <w:marRight w:val="0"/>
          <w:marTop w:val="0"/>
          <w:marBottom w:val="0"/>
          <w:divBdr>
            <w:top w:val="none" w:sz="0" w:space="0" w:color="auto"/>
            <w:left w:val="none" w:sz="0" w:space="0" w:color="auto"/>
            <w:bottom w:val="none" w:sz="0" w:space="0" w:color="auto"/>
            <w:right w:val="none" w:sz="0" w:space="0" w:color="auto"/>
          </w:divBdr>
          <w:divsChild>
            <w:div w:id="464933805">
              <w:marLeft w:val="0"/>
              <w:marRight w:val="0"/>
              <w:marTop w:val="0"/>
              <w:marBottom w:val="0"/>
              <w:divBdr>
                <w:top w:val="none" w:sz="0" w:space="0" w:color="auto"/>
                <w:left w:val="none" w:sz="0" w:space="0" w:color="auto"/>
                <w:bottom w:val="none" w:sz="0" w:space="0" w:color="auto"/>
                <w:right w:val="none" w:sz="0" w:space="0" w:color="auto"/>
              </w:divBdr>
              <w:divsChild>
                <w:div w:id="761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441639">
      <w:bodyDiv w:val="1"/>
      <w:marLeft w:val="0"/>
      <w:marRight w:val="0"/>
      <w:marTop w:val="0"/>
      <w:marBottom w:val="0"/>
      <w:divBdr>
        <w:top w:val="none" w:sz="0" w:space="0" w:color="auto"/>
        <w:left w:val="none" w:sz="0" w:space="0" w:color="auto"/>
        <w:bottom w:val="none" w:sz="0" w:space="0" w:color="auto"/>
        <w:right w:val="none" w:sz="0" w:space="0" w:color="auto"/>
      </w:divBdr>
    </w:div>
    <w:div w:id="1278290428">
      <w:bodyDiv w:val="1"/>
      <w:marLeft w:val="0"/>
      <w:marRight w:val="0"/>
      <w:marTop w:val="0"/>
      <w:marBottom w:val="0"/>
      <w:divBdr>
        <w:top w:val="none" w:sz="0" w:space="0" w:color="auto"/>
        <w:left w:val="none" w:sz="0" w:space="0" w:color="auto"/>
        <w:bottom w:val="none" w:sz="0" w:space="0" w:color="auto"/>
        <w:right w:val="none" w:sz="0" w:space="0" w:color="auto"/>
      </w:divBdr>
    </w:div>
    <w:div w:id="1279527651">
      <w:bodyDiv w:val="1"/>
      <w:marLeft w:val="0"/>
      <w:marRight w:val="0"/>
      <w:marTop w:val="0"/>
      <w:marBottom w:val="0"/>
      <w:divBdr>
        <w:top w:val="none" w:sz="0" w:space="0" w:color="auto"/>
        <w:left w:val="none" w:sz="0" w:space="0" w:color="auto"/>
        <w:bottom w:val="none" w:sz="0" w:space="0" w:color="auto"/>
        <w:right w:val="none" w:sz="0" w:space="0" w:color="auto"/>
      </w:divBdr>
      <w:divsChild>
        <w:div w:id="1801729743">
          <w:marLeft w:val="0"/>
          <w:marRight w:val="0"/>
          <w:marTop w:val="0"/>
          <w:marBottom w:val="0"/>
          <w:divBdr>
            <w:top w:val="none" w:sz="0" w:space="0" w:color="auto"/>
            <w:left w:val="none" w:sz="0" w:space="0" w:color="auto"/>
            <w:bottom w:val="none" w:sz="0" w:space="0" w:color="auto"/>
            <w:right w:val="none" w:sz="0" w:space="0" w:color="auto"/>
          </w:divBdr>
          <w:divsChild>
            <w:div w:id="611135100">
              <w:marLeft w:val="0"/>
              <w:marRight w:val="0"/>
              <w:marTop w:val="0"/>
              <w:marBottom w:val="0"/>
              <w:divBdr>
                <w:top w:val="none" w:sz="0" w:space="0" w:color="auto"/>
                <w:left w:val="none" w:sz="0" w:space="0" w:color="auto"/>
                <w:bottom w:val="none" w:sz="0" w:space="0" w:color="auto"/>
                <w:right w:val="none" w:sz="0" w:space="0" w:color="auto"/>
              </w:divBdr>
              <w:divsChild>
                <w:div w:id="208109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04256">
      <w:bodyDiv w:val="1"/>
      <w:marLeft w:val="0"/>
      <w:marRight w:val="0"/>
      <w:marTop w:val="0"/>
      <w:marBottom w:val="0"/>
      <w:divBdr>
        <w:top w:val="none" w:sz="0" w:space="0" w:color="auto"/>
        <w:left w:val="none" w:sz="0" w:space="0" w:color="auto"/>
        <w:bottom w:val="none" w:sz="0" w:space="0" w:color="auto"/>
        <w:right w:val="none" w:sz="0" w:space="0" w:color="auto"/>
      </w:divBdr>
    </w:div>
    <w:div w:id="1325472572">
      <w:bodyDiv w:val="1"/>
      <w:marLeft w:val="0"/>
      <w:marRight w:val="0"/>
      <w:marTop w:val="0"/>
      <w:marBottom w:val="0"/>
      <w:divBdr>
        <w:top w:val="none" w:sz="0" w:space="0" w:color="auto"/>
        <w:left w:val="none" w:sz="0" w:space="0" w:color="auto"/>
        <w:bottom w:val="none" w:sz="0" w:space="0" w:color="auto"/>
        <w:right w:val="none" w:sz="0" w:space="0" w:color="auto"/>
      </w:divBdr>
    </w:div>
    <w:div w:id="1348756153">
      <w:bodyDiv w:val="1"/>
      <w:marLeft w:val="0"/>
      <w:marRight w:val="0"/>
      <w:marTop w:val="0"/>
      <w:marBottom w:val="0"/>
      <w:divBdr>
        <w:top w:val="none" w:sz="0" w:space="0" w:color="auto"/>
        <w:left w:val="none" w:sz="0" w:space="0" w:color="auto"/>
        <w:bottom w:val="none" w:sz="0" w:space="0" w:color="auto"/>
        <w:right w:val="none" w:sz="0" w:space="0" w:color="auto"/>
      </w:divBdr>
    </w:div>
    <w:div w:id="1365595559">
      <w:bodyDiv w:val="1"/>
      <w:marLeft w:val="0"/>
      <w:marRight w:val="0"/>
      <w:marTop w:val="0"/>
      <w:marBottom w:val="0"/>
      <w:divBdr>
        <w:top w:val="none" w:sz="0" w:space="0" w:color="auto"/>
        <w:left w:val="none" w:sz="0" w:space="0" w:color="auto"/>
        <w:bottom w:val="none" w:sz="0" w:space="0" w:color="auto"/>
        <w:right w:val="none" w:sz="0" w:space="0" w:color="auto"/>
      </w:divBdr>
    </w:div>
    <w:div w:id="1369644686">
      <w:bodyDiv w:val="1"/>
      <w:marLeft w:val="0"/>
      <w:marRight w:val="0"/>
      <w:marTop w:val="0"/>
      <w:marBottom w:val="0"/>
      <w:divBdr>
        <w:top w:val="none" w:sz="0" w:space="0" w:color="auto"/>
        <w:left w:val="none" w:sz="0" w:space="0" w:color="auto"/>
        <w:bottom w:val="none" w:sz="0" w:space="0" w:color="auto"/>
        <w:right w:val="none" w:sz="0" w:space="0" w:color="auto"/>
      </w:divBdr>
    </w:div>
    <w:div w:id="1371373076">
      <w:bodyDiv w:val="1"/>
      <w:marLeft w:val="0"/>
      <w:marRight w:val="0"/>
      <w:marTop w:val="0"/>
      <w:marBottom w:val="0"/>
      <w:divBdr>
        <w:top w:val="none" w:sz="0" w:space="0" w:color="auto"/>
        <w:left w:val="none" w:sz="0" w:space="0" w:color="auto"/>
        <w:bottom w:val="none" w:sz="0" w:space="0" w:color="auto"/>
        <w:right w:val="none" w:sz="0" w:space="0" w:color="auto"/>
      </w:divBdr>
    </w:div>
    <w:div w:id="1379629076">
      <w:bodyDiv w:val="1"/>
      <w:marLeft w:val="0"/>
      <w:marRight w:val="0"/>
      <w:marTop w:val="0"/>
      <w:marBottom w:val="0"/>
      <w:divBdr>
        <w:top w:val="none" w:sz="0" w:space="0" w:color="auto"/>
        <w:left w:val="none" w:sz="0" w:space="0" w:color="auto"/>
        <w:bottom w:val="none" w:sz="0" w:space="0" w:color="auto"/>
        <w:right w:val="none" w:sz="0" w:space="0" w:color="auto"/>
      </w:divBdr>
    </w:div>
    <w:div w:id="1385787174">
      <w:bodyDiv w:val="1"/>
      <w:marLeft w:val="0"/>
      <w:marRight w:val="0"/>
      <w:marTop w:val="0"/>
      <w:marBottom w:val="0"/>
      <w:divBdr>
        <w:top w:val="none" w:sz="0" w:space="0" w:color="auto"/>
        <w:left w:val="none" w:sz="0" w:space="0" w:color="auto"/>
        <w:bottom w:val="none" w:sz="0" w:space="0" w:color="auto"/>
        <w:right w:val="none" w:sz="0" w:space="0" w:color="auto"/>
      </w:divBdr>
      <w:divsChild>
        <w:div w:id="2084063082">
          <w:marLeft w:val="0"/>
          <w:marRight w:val="0"/>
          <w:marTop w:val="0"/>
          <w:marBottom w:val="0"/>
          <w:divBdr>
            <w:top w:val="none" w:sz="0" w:space="0" w:color="auto"/>
            <w:left w:val="none" w:sz="0" w:space="0" w:color="auto"/>
            <w:bottom w:val="none" w:sz="0" w:space="0" w:color="auto"/>
            <w:right w:val="none" w:sz="0" w:space="0" w:color="auto"/>
          </w:divBdr>
          <w:divsChild>
            <w:div w:id="1845852629">
              <w:marLeft w:val="0"/>
              <w:marRight w:val="0"/>
              <w:marTop w:val="0"/>
              <w:marBottom w:val="0"/>
              <w:divBdr>
                <w:top w:val="none" w:sz="0" w:space="0" w:color="auto"/>
                <w:left w:val="none" w:sz="0" w:space="0" w:color="auto"/>
                <w:bottom w:val="none" w:sz="0" w:space="0" w:color="auto"/>
                <w:right w:val="none" w:sz="0" w:space="0" w:color="auto"/>
              </w:divBdr>
              <w:divsChild>
                <w:div w:id="63302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0429">
      <w:bodyDiv w:val="1"/>
      <w:marLeft w:val="0"/>
      <w:marRight w:val="0"/>
      <w:marTop w:val="0"/>
      <w:marBottom w:val="0"/>
      <w:divBdr>
        <w:top w:val="none" w:sz="0" w:space="0" w:color="auto"/>
        <w:left w:val="none" w:sz="0" w:space="0" w:color="auto"/>
        <w:bottom w:val="none" w:sz="0" w:space="0" w:color="auto"/>
        <w:right w:val="none" w:sz="0" w:space="0" w:color="auto"/>
      </w:divBdr>
      <w:divsChild>
        <w:div w:id="95564619">
          <w:marLeft w:val="0"/>
          <w:marRight w:val="0"/>
          <w:marTop w:val="0"/>
          <w:marBottom w:val="0"/>
          <w:divBdr>
            <w:top w:val="none" w:sz="0" w:space="0" w:color="auto"/>
            <w:left w:val="none" w:sz="0" w:space="0" w:color="auto"/>
            <w:bottom w:val="none" w:sz="0" w:space="0" w:color="auto"/>
            <w:right w:val="none" w:sz="0" w:space="0" w:color="auto"/>
          </w:divBdr>
          <w:divsChild>
            <w:div w:id="2005012638">
              <w:marLeft w:val="0"/>
              <w:marRight w:val="0"/>
              <w:marTop w:val="0"/>
              <w:marBottom w:val="0"/>
              <w:divBdr>
                <w:top w:val="none" w:sz="0" w:space="0" w:color="auto"/>
                <w:left w:val="none" w:sz="0" w:space="0" w:color="auto"/>
                <w:bottom w:val="none" w:sz="0" w:space="0" w:color="auto"/>
                <w:right w:val="none" w:sz="0" w:space="0" w:color="auto"/>
              </w:divBdr>
              <w:divsChild>
                <w:div w:id="4110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22453">
      <w:bodyDiv w:val="1"/>
      <w:marLeft w:val="0"/>
      <w:marRight w:val="0"/>
      <w:marTop w:val="0"/>
      <w:marBottom w:val="0"/>
      <w:divBdr>
        <w:top w:val="none" w:sz="0" w:space="0" w:color="auto"/>
        <w:left w:val="none" w:sz="0" w:space="0" w:color="auto"/>
        <w:bottom w:val="none" w:sz="0" w:space="0" w:color="auto"/>
        <w:right w:val="none" w:sz="0" w:space="0" w:color="auto"/>
      </w:divBdr>
      <w:divsChild>
        <w:div w:id="1082602882">
          <w:marLeft w:val="0"/>
          <w:marRight w:val="0"/>
          <w:marTop w:val="0"/>
          <w:marBottom w:val="0"/>
          <w:divBdr>
            <w:top w:val="none" w:sz="0" w:space="0" w:color="auto"/>
            <w:left w:val="none" w:sz="0" w:space="0" w:color="auto"/>
            <w:bottom w:val="none" w:sz="0" w:space="0" w:color="auto"/>
            <w:right w:val="none" w:sz="0" w:space="0" w:color="auto"/>
          </w:divBdr>
          <w:divsChild>
            <w:div w:id="1208687930">
              <w:marLeft w:val="0"/>
              <w:marRight w:val="0"/>
              <w:marTop w:val="0"/>
              <w:marBottom w:val="0"/>
              <w:divBdr>
                <w:top w:val="none" w:sz="0" w:space="0" w:color="auto"/>
                <w:left w:val="none" w:sz="0" w:space="0" w:color="auto"/>
                <w:bottom w:val="none" w:sz="0" w:space="0" w:color="auto"/>
                <w:right w:val="none" w:sz="0" w:space="0" w:color="auto"/>
              </w:divBdr>
              <w:divsChild>
                <w:div w:id="19332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637887">
      <w:bodyDiv w:val="1"/>
      <w:marLeft w:val="0"/>
      <w:marRight w:val="0"/>
      <w:marTop w:val="0"/>
      <w:marBottom w:val="0"/>
      <w:divBdr>
        <w:top w:val="none" w:sz="0" w:space="0" w:color="auto"/>
        <w:left w:val="none" w:sz="0" w:space="0" w:color="auto"/>
        <w:bottom w:val="none" w:sz="0" w:space="0" w:color="auto"/>
        <w:right w:val="none" w:sz="0" w:space="0" w:color="auto"/>
      </w:divBdr>
      <w:divsChild>
        <w:div w:id="980889095">
          <w:marLeft w:val="0"/>
          <w:marRight w:val="0"/>
          <w:marTop w:val="0"/>
          <w:marBottom w:val="0"/>
          <w:divBdr>
            <w:top w:val="none" w:sz="0" w:space="0" w:color="auto"/>
            <w:left w:val="none" w:sz="0" w:space="0" w:color="auto"/>
            <w:bottom w:val="none" w:sz="0" w:space="0" w:color="auto"/>
            <w:right w:val="none" w:sz="0" w:space="0" w:color="auto"/>
          </w:divBdr>
          <w:divsChild>
            <w:div w:id="1050617470">
              <w:marLeft w:val="0"/>
              <w:marRight w:val="0"/>
              <w:marTop w:val="0"/>
              <w:marBottom w:val="0"/>
              <w:divBdr>
                <w:top w:val="none" w:sz="0" w:space="0" w:color="auto"/>
                <w:left w:val="none" w:sz="0" w:space="0" w:color="auto"/>
                <w:bottom w:val="none" w:sz="0" w:space="0" w:color="auto"/>
                <w:right w:val="none" w:sz="0" w:space="0" w:color="auto"/>
              </w:divBdr>
              <w:divsChild>
                <w:div w:id="168686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08110">
      <w:bodyDiv w:val="1"/>
      <w:marLeft w:val="0"/>
      <w:marRight w:val="0"/>
      <w:marTop w:val="0"/>
      <w:marBottom w:val="0"/>
      <w:divBdr>
        <w:top w:val="none" w:sz="0" w:space="0" w:color="auto"/>
        <w:left w:val="none" w:sz="0" w:space="0" w:color="auto"/>
        <w:bottom w:val="none" w:sz="0" w:space="0" w:color="auto"/>
        <w:right w:val="none" w:sz="0" w:space="0" w:color="auto"/>
      </w:divBdr>
    </w:div>
    <w:div w:id="1420564800">
      <w:bodyDiv w:val="1"/>
      <w:marLeft w:val="0"/>
      <w:marRight w:val="0"/>
      <w:marTop w:val="0"/>
      <w:marBottom w:val="0"/>
      <w:divBdr>
        <w:top w:val="none" w:sz="0" w:space="0" w:color="auto"/>
        <w:left w:val="none" w:sz="0" w:space="0" w:color="auto"/>
        <w:bottom w:val="none" w:sz="0" w:space="0" w:color="auto"/>
        <w:right w:val="none" w:sz="0" w:space="0" w:color="auto"/>
      </w:divBdr>
      <w:divsChild>
        <w:div w:id="1071194744">
          <w:marLeft w:val="0"/>
          <w:marRight w:val="0"/>
          <w:marTop w:val="0"/>
          <w:marBottom w:val="0"/>
          <w:divBdr>
            <w:top w:val="none" w:sz="0" w:space="0" w:color="auto"/>
            <w:left w:val="none" w:sz="0" w:space="0" w:color="auto"/>
            <w:bottom w:val="none" w:sz="0" w:space="0" w:color="auto"/>
            <w:right w:val="none" w:sz="0" w:space="0" w:color="auto"/>
          </w:divBdr>
          <w:divsChild>
            <w:div w:id="709769058">
              <w:marLeft w:val="0"/>
              <w:marRight w:val="0"/>
              <w:marTop w:val="0"/>
              <w:marBottom w:val="0"/>
              <w:divBdr>
                <w:top w:val="none" w:sz="0" w:space="0" w:color="auto"/>
                <w:left w:val="none" w:sz="0" w:space="0" w:color="auto"/>
                <w:bottom w:val="none" w:sz="0" w:space="0" w:color="auto"/>
                <w:right w:val="none" w:sz="0" w:space="0" w:color="auto"/>
              </w:divBdr>
              <w:divsChild>
                <w:div w:id="20849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683674">
      <w:bodyDiv w:val="1"/>
      <w:marLeft w:val="0"/>
      <w:marRight w:val="0"/>
      <w:marTop w:val="0"/>
      <w:marBottom w:val="0"/>
      <w:divBdr>
        <w:top w:val="none" w:sz="0" w:space="0" w:color="auto"/>
        <w:left w:val="none" w:sz="0" w:space="0" w:color="auto"/>
        <w:bottom w:val="none" w:sz="0" w:space="0" w:color="auto"/>
        <w:right w:val="none" w:sz="0" w:space="0" w:color="auto"/>
      </w:divBdr>
    </w:div>
    <w:div w:id="1431126843">
      <w:bodyDiv w:val="1"/>
      <w:marLeft w:val="0"/>
      <w:marRight w:val="0"/>
      <w:marTop w:val="0"/>
      <w:marBottom w:val="0"/>
      <w:divBdr>
        <w:top w:val="none" w:sz="0" w:space="0" w:color="auto"/>
        <w:left w:val="none" w:sz="0" w:space="0" w:color="auto"/>
        <w:bottom w:val="none" w:sz="0" w:space="0" w:color="auto"/>
        <w:right w:val="none" w:sz="0" w:space="0" w:color="auto"/>
      </w:divBdr>
    </w:div>
    <w:div w:id="1456874277">
      <w:bodyDiv w:val="1"/>
      <w:marLeft w:val="0"/>
      <w:marRight w:val="0"/>
      <w:marTop w:val="0"/>
      <w:marBottom w:val="0"/>
      <w:divBdr>
        <w:top w:val="none" w:sz="0" w:space="0" w:color="auto"/>
        <w:left w:val="none" w:sz="0" w:space="0" w:color="auto"/>
        <w:bottom w:val="none" w:sz="0" w:space="0" w:color="auto"/>
        <w:right w:val="none" w:sz="0" w:space="0" w:color="auto"/>
      </w:divBdr>
    </w:div>
    <w:div w:id="1483810940">
      <w:bodyDiv w:val="1"/>
      <w:marLeft w:val="0"/>
      <w:marRight w:val="0"/>
      <w:marTop w:val="0"/>
      <w:marBottom w:val="0"/>
      <w:divBdr>
        <w:top w:val="none" w:sz="0" w:space="0" w:color="auto"/>
        <w:left w:val="none" w:sz="0" w:space="0" w:color="auto"/>
        <w:bottom w:val="none" w:sz="0" w:space="0" w:color="auto"/>
        <w:right w:val="none" w:sz="0" w:space="0" w:color="auto"/>
      </w:divBdr>
    </w:div>
    <w:div w:id="1511676416">
      <w:bodyDiv w:val="1"/>
      <w:marLeft w:val="0"/>
      <w:marRight w:val="0"/>
      <w:marTop w:val="0"/>
      <w:marBottom w:val="0"/>
      <w:divBdr>
        <w:top w:val="none" w:sz="0" w:space="0" w:color="auto"/>
        <w:left w:val="none" w:sz="0" w:space="0" w:color="auto"/>
        <w:bottom w:val="none" w:sz="0" w:space="0" w:color="auto"/>
        <w:right w:val="none" w:sz="0" w:space="0" w:color="auto"/>
      </w:divBdr>
      <w:divsChild>
        <w:div w:id="165753281">
          <w:marLeft w:val="0"/>
          <w:marRight w:val="0"/>
          <w:marTop w:val="0"/>
          <w:marBottom w:val="0"/>
          <w:divBdr>
            <w:top w:val="none" w:sz="0" w:space="0" w:color="auto"/>
            <w:left w:val="none" w:sz="0" w:space="0" w:color="auto"/>
            <w:bottom w:val="none" w:sz="0" w:space="0" w:color="auto"/>
            <w:right w:val="none" w:sz="0" w:space="0" w:color="auto"/>
          </w:divBdr>
          <w:divsChild>
            <w:div w:id="1959873224">
              <w:marLeft w:val="0"/>
              <w:marRight w:val="0"/>
              <w:marTop w:val="0"/>
              <w:marBottom w:val="0"/>
              <w:divBdr>
                <w:top w:val="none" w:sz="0" w:space="0" w:color="auto"/>
                <w:left w:val="none" w:sz="0" w:space="0" w:color="auto"/>
                <w:bottom w:val="none" w:sz="0" w:space="0" w:color="auto"/>
                <w:right w:val="none" w:sz="0" w:space="0" w:color="auto"/>
              </w:divBdr>
              <w:divsChild>
                <w:div w:id="41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765150">
      <w:bodyDiv w:val="1"/>
      <w:marLeft w:val="0"/>
      <w:marRight w:val="0"/>
      <w:marTop w:val="0"/>
      <w:marBottom w:val="0"/>
      <w:divBdr>
        <w:top w:val="none" w:sz="0" w:space="0" w:color="auto"/>
        <w:left w:val="none" w:sz="0" w:space="0" w:color="auto"/>
        <w:bottom w:val="none" w:sz="0" w:space="0" w:color="auto"/>
        <w:right w:val="none" w:sz="0" w:space="0" w:color="auto"/>
      </w:divBdr>
      <w:divsChild>
        <w:div w:id="469639206">
          <w:marLeft w:val="0"/>
          <w:marRight w:val="0"/>
          <w:marTop w:val="0"/>
          <w:marBottom w:val="0"/>
          <w:divBdr>
            <w:top w:val="none" w:sz="0" w:space="0" w:color="auto"/>
            <w:left w:val="none" w:sz="0" w:space="0" w:color="auto"/>
            <w:bottom w:val="none" w:sz="0" w:space="0" w:color="auto"/>
            <w:right w:val="none" w:sz="0" w:space="0" w:color="auto"/>
          </w:divBdr>
          <w:divsChild>
            <w:div w:id="731345648">
              <w:marLeft w:val="0"/>
              <w:marRight w:val="0"/>
              <w:marTop w:val="0"/>
              <w:marBottom w:val="0"/>
              <w:divBdr>
                <w:top w:val="none" w:sz="0" w:space="0" w:color="auto"/>
                <w:left w:val="none" w:sz="0" w:space="0" w:color="auto"/>
                <w:bottom w:val="none" w:sz="0" w:space="0" w:color="auto"/>
                <w:right w:val="none" w:sz="0" w:space="0" w:color="auto"/>
              </w:divBdr>
              <w:divsChild>
                <w:div w:id="8247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086709">
      <w:bodyDiv w:val="1"/>
      <w:marLeft w:val="0"/>
      <w:marRight w:val="0"/>
      <w:marTop w:val="0"/>
      <w:marBottom w:val="0"/>
      <w:divBdr>
        <w:top w:val="none" w:sz="0" w:space="0" w:color="auto"/>
        <w:left w:val="none" w:sz="0" w:space="0" w:color="auto"/>
        <w:bottom w:val="none" w:sz="0" w:space="0" w:color="auto"/>
        <w:right w:val="none" w:sz="0" w:space="0" w:color="auto"/>
      </w:divBdr>
      <w:divsChild>
        <w:div w:id="1394936922">
          <w:marLeft w:val="0"/>
          <w:marRight w:val="0"/>
          <w:marTop w:val="0"/>
          <w:marBottom w:val="0"/>
          <w:divBdr>
            <w:top w:val="none" w:sz="0" w:space="0" w:color="auto"/>
            <w:left w:val="none" w:sz="0" w:space="0" w:color="auto"/>
            <w:bottom w:val="none" w:sz="0" w:space="0" w:color="auto"/>
            <w:right w:val="none" w:sz="0" w:space="0" w:color="auto"/>
          </w:divBdr>
          <w:divsChild>
            <w:div w:id="1795714071">
              <w:marLeft w:val="0"/>
              <w:marRight w:val="0"/>
              <w:marTop w:val="0"/>
              <w:marBottom w:val="0"/>
              <w:divBdr>
                <w:top w:val="none" w:sz="0" w:space="0" w:color="auto"/>
                <w:left w:val="none" w:sz="0" w:space="0" w:color="auto"/>
                <w:bottom w:val="none" w:sz="0" w:space="0" w:color="auto"/>
                <w:right w:val="none" w:sz="0" w:space="0" w:color="auto"/>
              </w:divBdr>
              <w:divsChild>
                <w:div w:id="87080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49447">
      <w:bodyDiv w:val="1"/>
      <w:marLeft w:val="0"/>
      <w:marRight w:val="0"/>
      <w:marTop w:val="0"/>
      <w:marBottom w:val="0"/>
      <w:divBdr>
        <w:top w:val="none" w:sz="0" w:space="0" w:color="auto"/>
        <w:left w:val="none" w:sz="0" w:space="0" w:color="auto"/>
        <w:bottom w:val="none" w:sz="0" w:space="0" w:color="auto"/>
        <w:right w:val="none" w:sz="0" w:space="0" w:color="auto"/>
      </w:divBdr>
    </w:div>
    <w:div w:id="1596280604">
      <w:bodyDiv w:val="1"/>
      <w:marLeft w:val="0"/>
      <w:marRight w:val="0"/>
      <w:marTop w:val="0"/>
      <w:marBottom w:val="0"/>
      <w:divBdr>
        <w:top w:val="none" w:sz="0" w:space="0" w:color="auto"/>
        <w:left w:val="none" w:sz="0" w:space="0" w:color="auto"/>
        <w:bottom w:val="none" w:sz="0" w:space="0" w:color="auto"/>
        <w:right w:val="none" w:sz="0" w:space="0" w:color="auto"/>
      </w:divBdr>
      <w:divsChild>
        <w:div w:id="132065852">
          <w:marLeft w:val="0"/>
          <w:marRight w:val="0"/>
          <w:marTop w:val="0"/>
          <w:marBottom w:val="0"/>
          <w:divBdr>
            <w:top w:val="none" w:sz="0" w:space="0" w:color="auto"/>
            <w:left w:val="none" w:sz="0" w:space="0" w:color="auto"/>
            <w:bottom w:val="none" w:sz="0" w:space="0" w:color="auto"/>
            <w:right w:val="none" w:sz="0" w:space="0" w:color="auto"/>
          </w:divBdr>
          <w:divsChild>
            <w:div w:id="2138715026">
              <w:marLeft w:val="0"/>
              <w:marRight w:val="0"/>
              <w:marTop w:val="0"/>
              <w:marBottom w:val="0"/>
              <w:divBdr>
                <w:top w:val="none" w:sz="0" w:space="0" w:color="auto"/>
                <w:left w:val="none" w:sz="0" w:space="0" w:color="auto"/>
                <w:bottom w:val="none" w:sz="0" w:space="0" w:color="auto"/>
                <w:right w:val="none" w:sz="0" w:space="0" w:color="auto"/>
              </w:divBdr>
              <w:divsChild>
                <w:div w:id="2694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169284">
      <w:bodyDiv w:val="1"/>
      <w:marLeft w:val="0"/>
      <w:marRight w:val="0"/>
      <w:marTop w:val="0"/>
      <w:marBottom w:val="0"/>
      <w:divBdr>
        <w:top w:val="none" w:sz="0" w:space="0" w:color="auto"/>
        <w:left w:val="none" w:sz="0" w:space="0" w:color="auto"/>
        <w:bottom w:val="none" w:sz="0" w:space="0" w:color="auto"/>
        <w:right w:val="none" w:sz="0" w:space="0" w:color="auto"/>
      </w:divBdr>
    </w:div>
    <w:div w:id="1599830278">
      <w:bodyDiv w:val="1"/>
      <w:marLeft w:val="0"/>
      <w:marRight w:val="0"/>
      <w:marTop w:val="0"/>
      <w:marBottom w:val="0"/>
      <w:divBdr>
        <w:top w:val="none" w:sz="0" w:space="0" w:color="auto"/>
        <w:left w:val="none" w:sz="0" w:space="0" w:color="auto"/>
        <w:bottom w:val="none" w:sz="0" w:space="0" w:color="auto"/>
        <w:right w:val="none" w:sz="0" w:space="0" w:color="auto"/>
      </w:divBdr>
    </w:div>
    <w:div w:id="1620184959">
      <w:bodyDiv w:val="1"/>
      <w:marLeft w:val="0"/>
      <w:marRight w:val="0"/>
      <w:marTop w:val="0"/>
      <w:marBottom w:val="0"/>
      <w:divBdr>
        <w:top w:val="none" w:sz="0" w:space="0" w:color="auto"/>
        <w:left w:val="none" w:sz="0" w:space="0" w:color="auto"/>
        <w:bottom w:val="none" w:sz="0" w:space="0" w:color="auto"/>
        <w:right w:val="none" w:sz="0" w:space="0" w:color="auto"/>
      </w:divBdr>
      <w:divsChild>
        <w:div w:id="1094207832">
          <w:marLeft w:val="0"/>
          <w:marRight w:val="0"/>
          <w:marTop w:val="0"/>
          <w:marBottom w:val="0"/>
          <w:divBdr>
            <w:top w:val="none" w:sz="0" w:space="0" w:color="auto"/>
            <w:left w:val="none" w:sz="0" w:space="0" w:color="auto"/>
            <w:bottom w:val="none" w:sz="0" w:space="0" w:color="auto"/>
            <w:right w:val="none" w:sz="0" w:space="0" w:color="auto"/>
          </w:divBdr>
          <w:divsChild>
            <w:div w:id="1773698942">
              <w:marLeft w:val="0"/>
              <w:marRight w:val="0"/>
              <w:marTop w:val="0"/>
              <w:marBottom w:val="0"/>
              <w:divBdr>
                <w:top w:val="none" w:sz="0" w:space="0" w:color="auto"/>
                <w:left w:val="none" w:sz="0" w:space="0" w:color="auto"/>
                <w:bottom w:val="none" w:sz="0" w:space="0" w:color="auto"/>
                <w:right w:val="none" w:sz="0" w:space="0" w:color="auto"/>
              </w:divBdr>
              <w:divsChild>
                <w:div w:id="12767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94037">
      <w:bodyDiv w:val="1"/>
      <w:marLeft w:val="0"/>
      <w:marRight w:val="0"/>
      <w:marTop w:val="0"/>
      <w:marBottom w:val="0"/>
      <w:divBdr>
        <w:top w:val="none" w:sz="0" w:space="0" w:color="auto"/>
        <w:left w:val="none" w:sz="0" w:space="0" w:color="auto"/>
        <w:bottom w:val="none" w:sz="0" w:space="0" w:color="auto"/>
        <w:right w:val="none" w:sz="0" w:space="0" w:color="auto"/>
      </w:divBdr>
    </w:div>
    <w:div w:id="1668708415">
      <w:bodyDiv w:val="1"/>
      <w:marLeft w:val="0"/>
      <w:marRight w:val="0"/>
      <w:marTop w:val="0"/>
      <w:marBottom w:val="0"/>
      <w:divBdr>
        <w:top w:val="none" w:sz="0" w:space="0" w:color="auto"/>
        <w:left w:val="none" w:sz="0" w:space="0" w:color="auto"/>
        <w:bottom w:val="none" w:sz="0" w:space="0" w:color="auto"/>
        <w:right w:val="none" w:sz="0" w:space="0" w:color="auto"/>
      </w:divBdr>
    </w:div>
    <w:div w:id="1708598002">
      <w:bodyDiv w:val="1"/>
      <w:marLeft w:val="0"/>
      <w:marRight w:val="0"/>
      <w:marTop w:val="0"/>
      <w:marBottom w:val="0"/>
      <w:divBdr>
        <w:top w:val="none" w:sz="0" w:space="0" w:color="auto"/>
        <w:left w:val="none" w:sz="0" w:space="0" w:color="auto"/>
        <w:bottom w:val="none" w:sz="0" w:space="0" w:color="auto"/>
        <w:right w:val="none" w:sz="0" w:space="0" w:color="auto"/>
      </w:divBdr>
    </w:div>
    <w:div w:id="1715621223">
      <w:bodyDiv w:val="1"/>
      <w:marLeft w:val="0"/>
      <w:marRight w:val="0"/>
      <w:marTop w:val="0"/>
      <w:marBottom w:val="0"/>
      <w:divBdr>
        <w:top w:val="none" w:sz="0" w:space="0" w:color="auto"/>
        <w:left w:val="none" w:sz="0" w:space="0" w:color="auto"/>
        <w:bottom w:val="none" w:sz="0" w:space="0" w:color="auto"/>
        <w:right w:val="none" w:sz="0" w:space="0" w:color="auto"/>
      </w:divBdr>
    </w:div>
    <w:div w:id="1743210020">
      <w:bodyDiv w:val="1"/>
      <w:marLeft w:val="0"/>
      <w:marRight w:val="0"/>
      <w:marTop w:val="0"/>
      <w:marBottom w:val="0"/>
      <w:divBdr>
        <w:top w:val="none" w:sz="0" w:space="0" w:color="auto"/>
        <w:left w:val="none" w:sz="0" w:space="0" w:color="auto"/>
        <w:bottom w:val="none" w:sz="0" w:space="0" w:color="auto"/>
        <w:right w:val="none" w:sz="0" w:space="0" w:color="auto"/>
      </w:divBdr>
      <w:divsChild>
        <w:div w:id="89349686">
          <w:marLeft w:val="0"/>
          <w:marRight w:val="0"/>
          <w:marTop w:val="0"/>
          <w:marBottom w:val="0"/>
          <w:divBdr>
            <w:top w:val="none" w:sz="0" w:space="0" w:color="auto"/>
            <w:left w:val="none" w:sz="0" w:space="0" w:color="auto"/>
            <w:bottom w:val="none" w:sz="0" w:space="0" w:color="auto"/>
            <w:right w:val="none" w:sz="0" w:space="0" w:color="auto"/>
          </w:divBdr>
          <w:divsChild>
            <w:div w:id="1078792327">
              <w:marLeft w:val="0"/>
              <w:marRight w:val="0"/>
              <w:marTop w:val="0"/>
              <w:marBottom w:val="0"/>
              <w:divBdr>
                <w:top w:val="none" w:sz="0" w:space="0" w:color="auto"/>
                <w:left w:val="none" w:sz="0" w:space="0" w:color="auto"/>
                <w:bottom w:val="none" w:sz="0" w:space="0" w:color="auto"/>
                <w:right w:val="none" w:sz="0" w:space="0" w:color="auto"/>
              </w:divBdr>
              <w:divsChild>
                <w:div w:id="9092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68391">
      <w:bodyDiv w:val="1"/>
      <w:marLeft w:val="0"/>
      <w:marRight w:val="0"/>
      <w:marTop w:val="0"/>
      <w:marBottom w:val="0"/>
      <w:divBdr>
        <w:top w:val="none" w:sz="0" w:space="0" w:color="auto"/>
        <w:left w:val="none" w:sz="0" w:space="0" w:color="auto"/>
        <w:bottom w:val="none" w:sz="0" w:space="0" w:color="auto"/>
        <w:right w:val="none" w:sz="0" w:space="0" w:color="auto"/>
      </w:divBdr>
    </w:div>
    <w:div w:id="1756630894">
      <w:bodyDiv w:val="1"/>
      <w:marLeft w:val="0"/>
      <w:marRight w:val="0"/>
      <w:marTop w:val="0"/>
      <w:marBottom w:val="0"/>
      <w:divBdr>
        <w:top w:val="none" w:sz="0" w:space="0" w:color="auto"/>
        <w:left w:val="none" w:sz="0" w:space="0" w:color="auto"/>
        <w:bottom w:val="none" w:sz="0" w:space="0" w:color="auto"/>
        <w:right w:val="none" w:sz="0" w:space="0" w:color="auto"/>
      </w:divBdr>
      <w:divsChild>
        <w:div w:id="933708997">
          <w:marLeft w:val="0"/>
          <w:marRight w:val="0"/>
          <w:marTop w:val="0"/>
          <w:marBottom w:val="0"/>
          <w:divBdr>
            <w:top w:val="none" w:sz="0" w:space="0" w:color="auto"/>
            <w:left w:val="none" w:sz="0" w:space="0" w:color="auto"/>
            <w:bottom w:val="none" w:sz="0" w:space="0" w:color="auto"/>
            <w:right w:val="none" w:sz="0" w:space="0" w:color="auto"/>
          </w:divBdr>
          <w:divsChild>
            <w:div w:id="1647928612">
              <w:marLeft w:val="0"/>
              <w:marRight w:val="0"/>
              <w:marTop w:val="0"/>
              <w:marBottom w:val="0"/>
              <w:divBdr>
                <w:top w:val="none" w:sz="0" w:space="0" w:color="auto"/>
                <w:left w:val="none" w:sz="0" w:space="0" w:color="auto"/>
                <w:bottom w:val="none" w:sz="0" w:space="0" w:color="auto"/>
                <w:right w:val="none" w:sz="0" w:space="0" w:color="auto"/>
              </w:divBdr>
              <w:divsChild>
                <w:div w:id="2607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32299">
      <w:bodyDiv w:val="1"/>
      <w:marLeft w:val="0"/>
      <w:marRight w:val="0"/>
      <w:marTop w:val="0"/>
      <w:marBottom w:val="0"/>
      <w:divBdr>
        <w:top w:val="none" w:sz="0" w:space="0" w:color="auto"/>
        <w:left w:val="none" w:sz="0" w:space="0" w:color="auto"/>
        <w:bottom w:val="none" w:sz="0" w:space="0" w:color="auto"/>
        <w:right w:val="none" w:sz="0" w:space="0" w:color="auto"/>
      </w:divBdr>
    </w:div>
    <w:div w:id="1764761940">
      <w:bodyDiv w:val="1"/>
      <w:marLeft w:val="0"/>
      <w:marRight w:val="0"/>
      <w:marTop w:val="0"/>
      <w:marBottom w:val="0"/>
      <w:divBdr>
        <w:top w:val="none" w:sz="0" w:space="0" w:color="auto"/>
        <w:left w:val="none" w:sz="0" w:space="0" w:color="auto"/>
        <w:bottom w:val="none" w:sz="0" w:space="0" w:color="auto"/>
        <w:right w:val="none" w:sz="0" w:space="0" w:color="auto"/>
      </w:divBdr>
    </w:div>
    <w:div w:id="1766876177">
      <w:bodyDiv w:val="1"/>
      <w:marLeft w:val="0"/>
      <w:marRight w:val="0"/>
      <w:marTop w:val="0"/>
      <w:marBottom w:val="0"/>
      <w:divBdr>
        <w:top w:val="none" w:sz="0" w:space="0" w:color="auto"/>
        <w:left w:val="none" w:sz="0" w:space="0" w:color="auto"/>
        <w:bottom w:val="none" w:sz="0" w:space="0" w:color="auto"/>
        <w:right w:val="none" w:sz="0" w:space="0" w:color="auto"/>
      </w:divBdr>
    </w:div>
    <w:div w:id="1773671776">
      <w:bodyDiv w:val="1"/>
      <w:marLeft w:val="0"/>
      <w:marRight w:val="0"/>
      <w:marTop w:val="0"/>
      <w:marBottom w:val="0"/>
      <w:divBdr>
        <w:top w:val="none" w:sz="0" w:space="0" w:color="auto"/>
        <w:left w:val="none" w:sz="0" w:space="0" w:color="auto"/>
        <w:bottom w:val="none" w:sz="0" w:space="0" w:color="auto"/>
        <w:right w:val="none" w:sz="0" w:space="0" w:color="auto"/>
      </w:divBdr>
      <w:divsChild>
        <w:div w:id="586118251">
          <w:marLeft w:val="0"/>
          <w:marRight w:val="0"/>
          <w:marTop w:val="0"/>
          <w:marBottom w:val="0"/>
          <w:divBdr>
            <w:top w:val="none" w:sz="0" w:space="0" w:color="auto"/>
            <w:left w:val="none" w:sz="0" w:space="0" w:color="auto"/>
            <w:bottom w:val="none" w:sz="0" w:space="0" w:color="auto"/>
            <w:right w:val="none" w:sz="0" w:space="0" w:color="auto"/>
          </w:divBdr>
          <w:divsChild>
            <w:div w:id="519590785">
              <w:marLeft w:val="0"/>
              <w:marRight w:val="0"/>
              <w:marTop w:val="0"/>
              <w:marBottom w:val="0"/>
              <w:divBdr>
                <w:top w:val="none" w:sz="0" w:space="0" w:color="auto"/>
                <w:left w:val="none" w:sz="0" w:space="0" w:color="auto"/>
                <w:bottom w:val="none" w:sz="0" w:space="0" w:color="auto"/>
                <w:right w:val="none" w:sz="0" w:space="0" w:color="auto"/>
              </w:divBdr>
              <w:divsChild>
                <w:div w:id="6467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122">
      <w:bodyDiv w:val="1"/>
      <w:marLeft w:val="0"/>
      <w:marRight w:val="0"/>
      <w:marTop w:val="0"/>
      <w:marBottom w:val="0"/>
      <w:divBdr>
        <w:top w:val="none" w:sz="0" w:space="0" w:color="auto"/>
        <w:left w:val="none" w:sz="0" w:space="0" w:color="auto"/>
        <w:bottom w:val="none" w:sz="0" w:space="0" w:color="auto"/>
        <w:right w:val="none" w:sz="0" w:space="0" w:color="auto"/>
      </w:divBdr>
    </w:div>
    <w:div w:id="1797675230">
      <w:bodyDiv w:val="1"/>
      <w:marLeft w:val="0"/>
      <w:marRight w:val="0"/>
      <w:marTop w:val="0"/>
      <w:marBottom w:val="0"/>
      <w:divBdr>
        <w:top w:val="none" w:sz="0" w:space="0" w:color="auto"/>
        <w:left w:val="none" w:sz="0" w:space="0" w:color="auto"/>
        <w:bottom w:val="none" w:sz="0" w:space="0" w:color="auto"/>
        <w:right w:val="none" w:sz="0" w:space="0" w:color="auto"/>
      </w:divBdr>
    </w:div>
    <w:div w:id="1801335491">
      <w:bodyDiv w:val="1"/>
      <w:marLeft w:val="0"/>
      <w:marRight w:val="0"/>
      <w:marTop w:val="0"/>
      <w:marBottom w:val="0"/>
      <w:divBdr>
        <w:top w:val="none" w:sz="0" w:space="0" w:color="auto"/>
        <w:left w:val="none" w:sz="0" w:space="0" w:color="auto"/>
        <w:bottom w:val="none" w:sz="0" w:space="0" w:color="auto"/>
        <w:right w:val="none" w:sz="0" w:space="0" w:color="auto"/>
      </w:divBdr>
    </w:div>
    <w:div w:id="1804420875">
      <w:bodyDiv w:val="1"/>
      <w:marLeft w:val="0"/>
      <w:marRight w:val="0"/>
      <w:marTop w:val="0"/>
      <w:marBottom w:val="0"/>
      <w:divBdr>
        <w:top w:val="none" w:sz="0" w:space="0" w:color="auto"/>
        <w:left w:val="none" w:sz="0" w:space="0" w:color="auto"/>
        <w:bottom w:val="none" w:sz="0" w:space="0" w:color="auto"/>
        <w:right w:val="none" w:sz="0" w:space="0" w:color="auto"/>
      </w:divBdr>
      <w:divsChild>
        <w:div w:id="1838614484">
          <w:marLeft w:val="0"/>
          <w:marRight w:val="0"/>
          <w:marTop w:val="0"/>
          <w:marBottom w:val="0"/>
          <w:divBdr>
            <w:top w:val="none" w:sz="0" w:space="0" w:color="auto"/>
            <w:left w:val="none" w:sz="0" w:space="0" w:color="auto"/>
            <w:bottom w:val="none" w:sz="0" w:space="0" w:color="auto"/>
            <w:right w:val="none" w:sz="0" w:space="0" w:color="auto"/>
          </w:divBdr>
          <w:divsChild>
            <w:div w:id="1914005130">
              <w:marLeft w:val="0"/>
              <w:marRight w:val="0"/>
              <w:marTop w:val="0"/>
              <w:marBottom w:val="0"/>
              <w:divBdr>
                <w:top w:val="none" w:sz="0" w:space="0" w:color="auto"/>
                <w:left w:val="none" w:sz="0" w:space="0" w:color="auto"/>
                <w:bottom w:val="none" w:sz="0" w:space="0" w:color="auto"/>
                <w:right w:val="none" w:sz="0" w:space="0" w:color="auto"/>
              </w:divBdr>
              <w:divsChild>
                <w:div w:id="89346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94014">
      <w:bodyDiv w:val="1"/>
      <w:marLeft w:val="0"/>
      <w:marRight w:val="0"/>
      <w:marTop w:val="0"/>
      <w:marBottom w:val="0"/>
      <w:divBdr>
        <w:top w:val="none" w:sz="0" w:space="0" w:color="auto"/>
        <w:left w:val="none" w:sz="0" w:space="0" w:color="auto"/>
        <w:bottom w:val="none" w:sz="0" w:space="0" w:color="auto"/>
        <w:right w:val="none" w:sz="0" w:space="0" w:color="auto"/>
      </w:divBdr>
      <w:divsChild>
        <w:div w:id="1935438105">
          <w:marLeft w:val="0"/>
          <w:marRight w:val="0"/>
          <w:marTop w:val="0"/>
          <w:marBottom w:val="0"/>
          <w:divBdr>
            <w:top w:val="none" w:sz="0" w:space="0" w:color="auto"/>
            <w:left w:val="none" w:sz="0" w:space="0" w:color="auto"/>
            <w:bottom w:val="none" w:sz="0" w:space="0" w:color="auto"/>
            <w:right w:val="none" w:sz="0" w:space="0" w:color="auto"/>
          </w:divBdr>
          <w:divsChild>
            <w:div w:id="881867479">
              <w:marLeft w:val="0"/>
              <w:marRight w:val="0"/>
              <w:marTop w:val="0"/>
              <w:marBottom w:val="0"/>
              <w:divBdr>
                <w:top w:val="none" w:sz="0" w:space="0" w:color="auto"/>
                <w:left w:val="none" w:sz="0" w:space="0" w:color="auto"/>
                <w:bottom w:val="none" w:sz="0" w:space="0" w:color="auto"/>
                <w:right w:val="none" w:sz="0" w:space="0" w:color="auto"/>
              </w:divBdr>
              <w:divsChild>
                <w:div w:id="118216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336805">
      <w:bodyDiv w:val="1"/>
      <w:marLeft w:val="0"/>
      <w:marRight w:val="0"/>
      <w:marTop w:val="0"/>
      <w:marBottom w:val="0"/>
      <w:divBdr>
        <w:top w:val="none" w:sz="0" w:space="0" w:color="auto"/>
        <w:left w:val="none" w:sz="0" w:space="0" w:color="auto"/>
        <w:bottom w:val="none" w:sz="0" w:space="0" w:color="auto"/>
        <w:right w:val="none" w:sz="0" w:space="0" w:color="auto"/>
      </w:divBdr>
      <w:divsChild>
        <w:div w:id="1463038685">
          <w:marLeft w:val="0"/>
          <w:marRight w:val="0"/>
          <w:marTop w:val="0"/>
          <w:marBottom w:val="0"/>
          <w:divBdr>
            <w:top w:val="none" w:sz="0" w:space="0" w:color="auto"/>
            <w:left w:val="none" w:sz="0" w:space="0" w:color="auto"/>
            <w:bottom w:val="none" w:sz="0" w:space="0" w:color="auto"/>
            <w:right w:val="none" w:sz="0" w:space="0" w:color="auto"/>
          </w:divBdr>
          <w:divsChild>
            <w:div w:id="1232887643">
              <w:marLeft w:val="0"/>
              <w:marRight w:val="0"/>
              <w:marTop w:val="0"/>
              <w:marBottom w:val="0"/>
              <w:divBdr>
                <w:top w:val="none" w:sz="0" w:space="0" w:color="auto"/>
                <w:left w:val="none" w:sz="0" w:space="0" w:color="auto"/>
                <w:bottom w:val="none" w:sz="0" w:space="0" w:color="auto"/>
                <w:right w:val="none" w:sz="0" w:space="0" w:color="auto"/>
              </w:divBdr>
              <w:divsChild>
                <w:div w:id="437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988277">
      <w:bodyDiv w:val="1"/>
      <w:marLeft w:val="0"/>
      <w:marRight w:val="0"/>
      <w:marTop w:val="0"/>
      <w:marBottom w:val="0"/>
      <w:divBdr>
        <w:top w:val="none" w:sz="0" w:space="0" w:color="auto"/>
        <w:left w:val="none" w:sz="0" w:space="0" w:color="auto"/>
        <w:bottom w:val="none" w:sz="0" w:space="0" w:color="auto"/>
        <w:right w:val="none" w:sz="0" w:space="0" w:color="auto"/>
      </w:divBdr>
    </w:div>
    <w:div w:id="1855881155">
      <w:bodyDiv w:val="1"/>
      <w:marLeft w:val="0"/>
      <w:marRight w:val="0"/>
      <w:marTop w:val="0"/>
      <w:marBottom w:val="0"/>
      <w:divBdr>
        <w:top w:val="none" w:sz="0" w:space="0" w:color="auto"/>
        <w:left w:val="none" w:sz="0" w:space="0" w:color="auto"/>
        <w:bottom w:val="none" w:sz="0" w:space="0" w:color="auto"/>
        <w:right w:val="none" w:sz="0" w:space="0" w:color="auto"/>
      </w:divBdr>
    </w:div>
    <w:div w:id="1857113746">
      <w:bodyDiv w:val="1"/>
      <w:marLeft w:val="0"/>
      <w:marRight w:val="0"/>
      <w:marTop w:val="0"/>
      <w:marBottom w:val="0"/>
      <w:divBdr>
        <w:top w:val="none" w:sz="0" w:space="0" w:color="auto"/>
        <w:left w:val="none" w:sz="0" w:space="0" w:color="auto"/>
        <w:bottom w:val="none" w:sz="0" w:space="0" w:color="auto"/>
        <w:right w:val="none" w:sz="0" w:space="0" w:color="auto"/>
      </w:divBdr>
      <w:divsChild>
        <w:div w:id="1458177324">
          <w:marLeft w:val="0"/>
          <w:marRight w:val="0"/>
          <w:marTop w:val="0"/>
          <w:marBottom w:val="0"/>
          <w:divBdr>
            <w:top w:val="none" w:sz="0" w:space="0" w:color="auto"/>
            <w:left w:val="none" w:sz="0" w:space="0" w:color="auto"/>
            <w:bottom w:val="none" w:sz="0" w:space="0" w:color="auto"/>
            <w:right w:val="none" w:sz="0" w:space="0" w:color="auto"/>
          </w:divBdr>
          <w:divsChild>
            <w:div w:id="1075591941">
              <w:marLeft w:val="0"/>
              <w:marRight w:val="0"/>
              <w:marTop w:val="0"/>
              <w:marBottom w:val="0"/>
              <w:divBdr>
                <w:top w:val="none" w:sz="0" w:space="0" w:color="auto"/>
                <w:left w:val="none" w:sz="0" w:space="0" w:color="auto"/>
                <w:bottom w:val="none" w:sz="0" w:space="0" w:color="auto"/>
                <w:right w:val="none" w:sz="0" w:space="0" w:color="auto"/>
              </w:divBdr>
              <w:divsChild>
                <w:div w:id="7644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973143">
      <w:bodyDiv w:val="1"/>
      <w:marLeft w:val="0"/>
      <w:marRight w:val="0"/>
      <w:marTop w:val="0"/>
      <w:marBottom w:val="0"/>
      <w:divBdr>
        <w:top w:val="none" w:sz="0" w:space="0" w:color="auto"/>
        <w:left w:val="none" w:sz="0" w:space="0" w:color="auto"/>
        <w:bottom w:val="none" w:sz="0" w:space="0" w:color="auto"/>
        <w:right w:val="none" w:sz="0" w:space="0" w:color="auto"/>
      </w:divBdr>
      <w:divsChild>
        <w:div w:id="1110124243">
          <w:marLeft w:val="0"/>
          <w:marRight w:val="0"/>
          <w:marTop w:val="0"/>
          <w:marBottom w:val="0"/>
          <w:divBdr>
            <w:top w:val="none" w:sz="0" w:space="0" w:color="auto"/>
            <w:left w:val="none" w:sz="0" w:space="0" w:color="auto"/>
            <w:bottom w:val="none" w:sz="0" w:space="0" w:color="auto"/>
            <w:right w:val="none" w:sz="0" w:space="0" w:color="auto"/>
          </w:divBdr>
          <w:divsChild>
            <w:div w:id="479687756">
              <w:marLeft w:val="0"/>
              <w:marRight w:val="0"/>
              <w:marTop w:val="0"/>
              <w:marBottom w:val="0"/>
              <w:divBdr>
                <w:top w:val="none" w:sz="0" w:space="0" w:color="auto"/>
                <w:left w:val="none" w:sz="0" w:space="0" w:color="auto"/>
                <w:bottom w:val="none" w:sz="0" w:space="0" w:color="auto"/>
                <w:right w:val="none" w:sz="0" w:space="0" w:color="auto"/>
              </w:divBdr>
              <w:divsChild>
                <w:div w:id="4624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35990">
      <w:bodyDiv w:val="1"/>
      <w:marLeft w:val="0"/>
      <w:marRight w:val="0"/>
      <w:marTop w:val="0"/>
      <w:marBottom w:val="0"/>
      <w:divBdr>
        <w:top w:val="none" w:sz="0" w:space="0" w:color="auto"/>
        <w:left w:val="none" w:sz="0" w:space="0" w:color="auto"/>
        <w:bottom w:val="none" w:sz="0" w:space="0" w:color="auto"/>
        <w:right w:val="none" w:sz="0" w:space="0" w:color="auto"/>
      </w:divBdr>
      <w:divsChild>
        <w:div w:id="1724672420">
          <w:marLeft w:val="0"/>
          <w:marRight w:val="0"/>
          <w:marTop w:val="0"/>
          <w:marBottom w:val="0"/>
          <w:divBdr>
            <w:top w:val="none" w:sz="0" w:space="0" w:color="auto"/>
            <w:left w:val="none" w:sz="0" w:space="0" w:color="auto"/>
            <w:bottom w:val="none" w:sz="0" w:space="0" w:color="auto"/>
            <w:right w:val="none" w:sz="0" w:space="0" w:color="auto"/>
          </w:divBdr>
          <w:divsChild>
            <w:div w:id="988167235">
              <w:marLeft w:val="0"/>
              <w:marRight w:val="0"/>
              <w:marTop w:val="0"/>
              <w:marBottom w:val="0"/>
              <w:divBdr>
                <w:top w:val="none" w:sz="0" w:space="0" w:color="auto"/>
                <w:left w:val="none" w:sz="0" w:space="0" w:color="auto"/>
                <w:bottom w:val="none" w:sz="0" w:space="0" w:color="auto"/>
                <w:right w:val="none" w:sz="0" w:space="0" w:color="auto"/>
              </w:divBdr>
              <w:divsChild>
                <w:div w:id="13693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59633">
      <w:bodyDiv w:val="1"/>
      <w:marLeft w:val="0"/>
      <w:marRight w:val="0"/>
      <w:marTop w:val="0"/>
      <w:marBottom w:val="0"/>
      <w:divBdr>
        <w:top w:val="none" w:sz="0" w:space="0" w:color="auto"/>
        <w:left w:val="none" w:sz="0" w:space="0" w:color="auto"/>
        <w:bottom w:val="none" w:sz="0" w:space="0" w:color="auto"/>
        <w:right w:val="none" w:sz="0" w:space="0" w:color="auto"/>
      </w:divBdr>
      <w:divsChild>
        <w:div w:id="609430280">
          <w:marLeft w:val="0"/>
          <w:marRight w:val="0"/>
          <w:marTop w:val="0"/>
          <w:marBottom w:val="0"/>
          <w:divBdr>
            <w:top w:val="none" w:sz="0" w:space="0" w:color="auto"/>
            <w:left w:val="none" w:sz="0" w:space="0" w:color="auto"/>
            <w:bottom w:val="none" w:sz="0" w:space="0" w:color="auto"/>
            <w:right w:val="none" w:sz="0" w:space="0" w:color="auto"/>
          </w:divBdr>
          <w:divsChild>
            <w:div w:id="463083786">
              <w:marLeft w:val="0"/>
              <w:marRight w:val="0"/>
              <w:marTop w:val="0"/>
              <w:marBottom w:val="0"/>
              <w:divBdr>
                <w:top w:val="none" w:sz="0" w:space="0" w:color="auto"/>
                <w:left w:val="none" w:sz="0" w:space="0" w:color="auto"/>
                <w:bottom w:val="none" w:sz="0" w:space="0" w:color="auto"/>
                <w:right w:val="none" w:sz="0" w:space="0" w:color="auto"/>
              </w:divBdr>
              <w:divsChild>
                <w:div w:id="204501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5752">
      <w:bodyDiv w:val="1"/>
      <w:marLeft w:val="0"/>
      <w:marRight w:val="0"/>
      <w:marTop w:val="0"/>
      <w:marBottom w:val="0"/>
      <w:divBdr>
        <w:top w:val="none" w:sz="0" w:space="0" w:color="auto"/>
        <w:left w:val="none" w:sz="0" w:space="0" w:color="auto"/>
        <w:bottom w:val="none" w:sz="0" w:space="0" w:color="auto"/>
        <w:right w:val="none" w:sz="0" w:space="0" w:color="auto"/>
      </w:divBdr>
    </w:div>
    <w:div w:id="1930456545">
      <w:bodyDiv w:val="1"/>
      <w:marLeft w:val="0"/>
      <w:marRight w:val="0"/>
      <w:marTop w:val="0"/>
      <w:marBottom w:val="0"/>
      <w:divBdr>
        <w:top w:val="none" w:sz="0" w:space="0" w:color="auto"/>
        <w:left w:val="none" w:sz="0" w:space="0" w:color="auto"/>
        <w:bottom w:val="none" w:sz="0" w:space="0" w:color="auto"/>
        <w:right w:val="none" w:sz="0" w:space="0" w:color="auto"/>
      </w:divBdr>
    </w:div>
    <w:div w:id="1942565689">
      <w:bodyDiv w:val="1"/>
      <w:marLeft w:val="0"/>
      <w:marRight w:val="0"/>
      <w:marTop w:val="0"/>
      <w:marBottom w:val="0"/>
      <w:divBdr>
        <w:top w:val="none" w:sz="0" w:space="0" w:color="auto"/>
        <w:left w:val="none" w:sz="0" w:space="0" w:color="auto"/>
        <w:bottom w:val="none" w:sz="0" w:space="0" w:color="auto"/>
        <w:right w:val="none" w:sz="0" w:space="0" w:color="auto"/>
      </w:divBdr>
      <w:divsChild>
        <w:div w:id="454255256">
          <w:marLeft w:val="0"/>
          <w:marRight w:val="0"/>
          <w:marTop w:val="0"/>
          <w:marBottom w:val="0"/>
          <w:divBdr>
            <w:top w:val="none" w:sz="0" w:space="0" w:color="auto"/>
            <w:left w:val="none" w:sz="0" w:space="0" w:color="auto"/>
            <w:bottom w:val="none" w:sz="0" w:space="0" w:color="auto"/>
            <w:right w:val="none" w:sz="0" w:space="0" w:color="auto"/>
          </w:divBdr>
          <w:divsChild>
            <w:div w:id="211235007">
              <w:marLeft w:val="0"/>
              <w:marRight w:val="0"/>
              <w:marTop w:val="0"/>
              <w:marBottom w:val="0"/>
              <w:divBdr>
                <w:top w:val="none" w:sz="0" w:space="0" w:color="auto"/>
                <w:left w:val="none" w:sz="0" w:space="0" w:color="auto"/>
                <w:bottom w:val="none" w:sz="0" w:space="0" w:color="auto"/>
                <w:right w:val="none" w:sz="0" w:space="0" w:color="auto"/>
              </w:divBdr>
              <w:divsChild>
                <w:div w:id="21213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5604">
      <w:bodyDiv w:val="1"/>
      <w:marLeft w:val="0"/>
      <w:marRight w:val="0"/>
      <w:marTop w:val="0"/>
      <w:marBottom w:val="0"/>
      <w:divBdr>
        <w:top w:val="none" w:sz="0" w:space="0" w:color="auto"/>
        <w:left w:val="none" w:sz="0" w:space="0" w:color="auto"/>
        <w:bottom w:val="none" w:sz="0" w:space="0" w:color="auto"/>
        <w:right w:val="none" w:sz="0" w:space="0" w:color="auto"/>
      </w:divBdr>
    </w:div>
    <w:div w:id="1955670945">
      <w:bodyDiv w:val="1"/>
      <w:marLeft w:val="0"/>
      <w:marRight w:val="0"/>
      <w:marTop w:val="0"/>
      <w:marBottom w:val="0"/>
      <w:divBdr>
        <w:top w:val="none" w:sz="0" w:space="0" w:color="auto"/>
        <w:left w:val="none" w:sz="0" w:space="0" w:color="auto"/>
        <w:bottom w:val="none" w:sz="0" w:space="0" w:color="auto"/>
        <w:right w:val="none" w:sz="0" w:space="0" w:color="auto"/>
      </w:divBdr>
      <w:divsChild>
        <w:div w:id="170486651">
          <w:marLeft w:val="0"/>
          <w:marRight w:val="0"/>
          <w:marTop w:val="0"/>
          <w:marBottom w:val="0"/>
          <w:divBdr>
            <w:top w:val="none" w:sz="0" w:space="0" w:color="auto"/>
            <w:left w:val="none" w:sz="0" w:space="0" w:color="auto"/>
            <w:bottom w:val="none" w:sz="0" w:space="0" w:color="auto"/>
            <w:right w:val="none" w:sz="0" w:space="0" w:color="auto"/>
          </w:divBdr>
          <w:divsChild>
            <w:div w:id="1235166971">
              <w:marLeft w:val="0"/>
              <w:marRight w:val="0"/>
              <w:marTop w:val="0"/>
              <w:marBottom w:val="0"/>
              <w:divBdr>
                <w:top w:val="none" w:sz="0" w:space="0" w:color="auto"/>
                <w:left w:val="none" w:sz="0" w:space="0" w:color="auto"/>
                <w:bottom w:val="none" w:sz="0" w:space="0" w:color="auto"/>
                <w:right w:val="none" w:sz="0" w:space="0" w:color="auto"/>
              </w:divBdr>
              <w:divsChild>
                <w:div w:id="295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072652">
      <w:bodyDiv w:val="1"/>
      <w:marLeft w:val="0"/>
      <w:marRight w:val="0"/>
      <w:marTop w:val="0"/>
      <w:marBottom w:val="0"/>
      <w:divBdr>
        <w:top w:val="none" w:sz="0" w:space="0" w:color="auto"/>
        <w:left w:val="none" w:sz="0" w:space="0" w:color="auto"/>
        <w:bottom w:val="none" w:sz="0" w:space="0" w:color="auto"/>
        <w:right w:val="none" w:sz="0" w:space="0" w:color="auto"/>
      </w:divBdr>
      <w:divsChild>
        <w:div w:id="1214199311">
          <w:marLeft w:val="0"/>
          <w:marRight w:val="0"/>
          <w:marTop w:val="0"/>
          <w:marBottom w:val="0"/>
          <w:divBdr>
            <w:top w:val="none" w:sz="0" w:space="0" w:color="auto"/>
            <w:left w:val="none" w:sz="0" w:space="0" w:color="auto"/>
            <w:bottom w:val="none" w:sz="0" w:space="0" w:color="auto"/>
            <w:right w:val="none" w:sz="0" w:space="0" w:color="auto"/>
          </w:divBdr>
          <w:divsChild>
            <w:div w:id="807404079">
              <w:marLeft w:val="0"/>
              <w:marRight w:val="0"/>
              <w:marTop w:val="0"/>
              <w:marBottom w:val="0"/>
              <w:divBdr>
                <w:top w:val="none" w:sz="0" w:space="0" w:color="auto"/>
                <w:left w:val="none" w:sz="0" w:space="0" w:color="auto"/>
                <w:bottom w:val="none" w:sz="0" w:space="0" w:color="auto"/>
                <w:right w:val="none" w:sz="0" w:space="0" w:color="auto"/>
              </w:divBdr>
              <w:divsChild>
                <w:div w:id="20606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369636">
      <w:bodyDiv w:val="1"/>
      <w:marLeft w:val="0"/>
      <w:marRight w:val="0"/>
      <w:marTop w:val="0"/>
      <w:marBottom w:val="0"/>
      <w:divBdr>
        <w:top w:val="none" w:sz="0" w:space="0" w:color="auto"/>
        <w:left w:val="none" w:sz="0" w:space="0" w:color="auto"/>
        <w:bottom w:val="none" w:sz="0" w:space="0" w:color="auto"/>
        <w:right w:val="none" w:sz="0" w:space="0" w:color="auto"/>
      </w:divBdr>
      <w:divsChild>
        <w:div w:id="1736972877">
          <w:marLeft w:val="0"/>
          <w:marRight w:val="0"/>
          <w:marTop w:val="0"/>
          <w:marBottom w:val="0"/>
          <w:divBdr>
            <w:top w:val="none" w:sz="0" w:space="0" w:color="auto"/>
            <w:left w:val="none" w:sz="0" w:space="0" w:color="auto"/>
            <w:bottom w:val="none" w:sz="0" w:space="0" w:color="auto"/>
            <w:right w:val="none" w:sz="0" w:space="0" w:color="auto"/>
          </w:divBdr>
          <w:divsChild>
            <w:div w:id="641009600">
              <w:marLeft w:val="0"/>
              <w:marRight w:val="0"/>
              <w:marTop w:val="0"/>
              <w:marBottom w:val="0"/>
              <w:divBdr>
                <w:top w:val="none" w:sz="0" w:space="0" w:color="auto"/>
                <w:left w:val="none" w:sz="0" w:space="0" w:color="auto"/>
                <w:bottom w:val="none" w:sz="0" w:space="0" w:color="auto"/>
                <w:right w:val="none" w:sz="0" w:space="0" w:color="auto"/>
              </w:divBdr>
              <w:divsChild>
                <w:div w:id="109539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3498">
      <w:bodyDiv w:val="1"/>
      <w:marLeft w:val="0"/>
      <w:marRight w:val="0"/>
      <w:marTop w:val="0"/>
      <w:marBottom w:val="0"/>
      <w:divBdr>
        <w:top w:val="none" w:sz="0" w:space="0" w:color="auto"/>
        <w:left w:val="none" w:sz="0" w:space="0" w:color="auto"/>
        <w:bottom w:val="none" w:sz="0" w:space="0" w:color="auto"/>
        <w:right w:val="none" w:sz="0" w:space="0" w:color="auto"/>
      </w:divBdr>
    </w:div>
    <w:div w:id="2091195345">
      <w:bodyDiv w:val="1"/>
      <w:marLeft w:val="0"/>
      <w:marRight w:val="0"/>
      <w:marTop w:val="0"/>
      <w:marBottom w:val="0"/>
      <w:divBdr>
        <w:top w:val="none" w:sz="0" w:space="0" w:color="auto"/>
        <w:left w:val="none" w:sz="0" w:space="0" w:color="auto"/>
        <w:bottom w:val="none" w:sz="0" w:space="0" w:color="auto"/>
        <w:right w:val="none" w:sz="0" w:space="0" w:color="auto"/>
      </w:divBdr>
      <w:divsChild>
        <w:div w:id="231813053">
          <w:marLeft w:val="0"/>
          <w:marRight w:val="0"/>
          <w:marTop w:val="0"/>
          <w:marBottom w:val="0"/>
          <w:divBdr>
            <w:top w:val="none" w:sz="0" w:space="0" w:color="auto"/>
            <w:left w:val="none" w:sz="0" w:space="0" w:color="auto"/>
            <w:bottom w:val="none" w:sz="0" w:space="0" w:color="auto"/>
            <w:right w:val="none" w:sz="0" w:space="0" w:color="auto"/>
          </w:divBdr>
          <w:divsChild>
            <w:div w:id="840201771">
              <w:marLeft w:val="0"/>
              <w:marRight w:val="0"/>
              <w:marTop w:val="0"/>
              <w:marBottom w:val="0"/>
              <w:divBdr>
                <w:top w:val="none" w:sz="0" w:space="0" w:color="auto"/>
                <w:left w:val="none" w:sz="0" w:space="0" w:color="auto"/>
                <w:bottom w:val="none" w:sz="0" w:space="0" w:color="auto"/>
                <w:right w:val="none" w:sz="0" w:space="0" w:color="auto"/>
              </w:divBdr>
              <w:divsChild>
                <w:div w:id="5125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348204">
      <w:bodyDiv w:val="1"/>
      <w:marLeft w:val="0"/>
      <w:marRight w:val="0"/>
      <w:marTop w:val="0"/>
      <w:marBottom w:val="0"/>
      <w:divBdr>
        <w:top w:val="none" w:sz="0" w:space="0" w:color="auto"/>
        <w:left w:val="none" w:sz="0" w:space="0" w:color="auto"/>
        <w:bottom w:val="none" w:sz="0" w:space="0" w:color="auto"/>
        <w:right w:val="none" w:sz="0" w:space="0" w:color="auto"/>
      </w:divBdr>
    </w:div>
    <w:div w:id="2103607022">
      <w:bodyDiv w:val="1"/>
      <w:marLeft w:val="0"/>
      <w:marRight w:val="0"/>
      <w:marTop w:val="0"/>
      <w:marBottom w:val="0"/>
      <w:divBdr>
        <w:top w:val="none" w:sz="0" w:space="0" w:color="auto"/>
        <w:left w:val="none" w:sz="0" w:space="0" w:color="auto"/>
        <w:bottom w:val="none" w:sz="0" w:space="0" w:color="auto"/>
        <w:right w:val="none" w:sz="0" w:space="0" w:color="auto"/>
      </w:divBdr>
      <w:divsChild>
        <w:div w:id="2114327383">
          <w:marLeft w:val="0"/>
          <w:marRight w:val="0"/>
          <w:marTop w:val="0"/>
          <w:marBottom w:val="0"/>
          <w:divBdr>
            <w:top w:val="none" w:sz="0" w:space="0" w:color="auto"/>
            <w:left w:val="none" w:sz="0" w:space="0" w:color="auto"/>
            <w:bottom w:val="none" w:sz="0" w:space="0" w:color="auto"/>
            <w:right w:val="none" w:sz="0" w:space="0" w:color="auto"/>
          </w:divBdr>
          <w:divsChild>
            <w:div w:id="1461873384">
              <w:marLeft w:val="0"/>
              <w:marRight w:val="0"/>
              <w:marTop w:val="0"/>
              <w:marBottom w:val="0"/>
              <w:divBdr>
                <w:top w:val="none" w:sz="0" w:space="0" w:color="auto"/>
                <w:left w:val="none" w:sz="0" w:space="0" w:color="auto"/>
                <w:bottom w:val="none" w:sz="0" w:space="0" w:color="auto"/>
                <w:right w:val="none" w:sz="0" w:space="0" w:color="auto"/>
              </w:divBdr>
              <w:divsChild>
                <w:div w:id="8514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190346">
      <w:bodyDiv w:val="1"/>
      <w:marLeft w:val="0"/>
      <w:marRight w:val="0"/>
      <w:marTop w:val="0"/>
      <w:marBottom w:val="0"/>
      <w:divBdr>
        <w:top w:val="none" w:sz="0" w:space="0" w:color="auto"/>
        <w:left w:val="none" w:sz="0" w:space="0" w:color="auto"/>
        <w:bottom w:val="none" w:sz="0" w:space="0" w:color="auto"/>
        <w:right w:val="none" w:sz="0" w:space="0" w:color="auto"/>
      </w:divBdr>
      <w:divsChild>
        <w:div w:id="1432506544">
          <w:marLeft w:val="0"/>
          <w:marRight w:val="0"/>
          <w:marTop w:val="0"/>
          <w:marBottom w:val="0"/>
          <w:divBdr>
            <w:top w:val="none" w:sz="0" w:space="0" w:color="auto"/>
            <w:left w:val="none" w:sz="0" w:space="0" w:color="auto"/>
            <w:bottom w:val="none" w:sz="0" w:space="0" w:color="auto"/>
            <w:right w:val="none" w:sz="0" w:space="0" w:color="auto"/>
          </w:divBdr>
          <w:divsChild>
            <w:div w:id="776830363">
              <w:marLeft w:val="0"/>
              <w:marRight w:val="0"/>
              <w:marTop w:val="0"/>
              <w:marBottom w:val="0"/>
              <w:divBdr>
                <w:top w:val="none" w:sz="0" w:space="0" w:color="auto"/>
                <w:left w:val="none" w:sz="0" w:space="0" w:color="auto"/>
                <w:bottom w:val="none" w:sz="0" w:space="0" w:color="auto"/>
                <w:right w:val="none" w:sz="0" w:space="0" w:color="auto"/>
              </w:divBdr>
              <w:divsChild>
                <w:div w:id="5165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854597">
      <w:bodyDiv w:val="1"/>
      <w:marLeft w:val="0"/>
      <w:marRight w:val="0"/>
      <w:marTop w:val="0"/>
      <w:marBottom w:val="0"/>
      <w:divBdr>
        <w:top w:val="none" w:sz="0" w:space="0" w:color="auto"/>
        <w:left w:val="none" w:sz="0" w:space="0" w:color="auto"/>
        <w:bottom w:val="none" w:sz="0" w:space="0" w:color="auto"/>
        <w:right w:val="none" w:sz="0" w:space="0" w:color="auto"/>
      </w:divBdr>
      <w:divsChild>
        <w:div w:id="1028146798">
          <w:marLeft w:val="0"/>
          <w:marRight w:val="0"/>
          <w:marTop w:val="0"/>
          <w:marBottom w:val="0"/>
          <w:divBdr>
            <w:top w:val="none" w:sz="0" w:space="0" w:color="auto"/>
            <w:left w:val="none" w:sz="0" w:space="0" w:color="auto"/>
            <w:bottom w:val="none" w:sz="0" w:space="0" w:color="auto"/>
            <w:right w:val="none" w:sz="0" w:space="0" w:color="auto"/>
          </w:divBdr>
          <w:divsChild>
            <w:div w:id="1263219377">
              <w:marLeft w:val="0"/>
              <w:marRight w:val="0"/>
              <w:marTop w:val="0"/>
              <w:marBottom w:val="0"/>
              <w:divBdr>
                <w:top w:val="none" w:sz="0" w:space="0" w:color="auto"/>
                <w:left w:val="none" w:sz="0" w:space="0" w:color="auto"/>
                <w:bottom w:val="none" w:sz="0" w:space="0" w:color="auto"/>
                <w:right w:val="none" w:sz="0" w:space="0" w:color="auto"/>
              </w:divBdr>
              <w:divsChild>
                <w:div w:id="5338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png"/></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01AB7E9-0A9A-0848-B94E-F94A929EC7EB}"/>
      </w:docPartPr>
      <w:docPartBody>
        <w:p w:rsidR="00673225" w:rsidRDefault="00673225">
          <w:r w:rsidRPr="00335402">
            <w:rPr>
              <w:rStyle w:val="PlaceholderText"/>
            </w:rPr>
            <w:t>Click or tap here to enter text.</w:t>
          </w:r>
        </w:p>
      </w:docPartBody>
    </w:docPart>
    <w:docPart>
      <w:docPartPr>
        <w:name w:val="E43645887BB37848B96B054746CBE967"/>
        <w:category>
          <w:name w:val="General"/>
          <w:gallery w:val="placeholder"/>
        </w:category>
        <w:types>
          <w:type w:val="bbPlcHdr"/>
        </w:types>
        <w:behaviors>
          <w:behavior w:val="content"/>
        </w:behaviors>
        <w:guid w:val="{53ECCB97-63A6-F24A-9F1E-3804E00A518C}"/>
      </w:docPartPr>
      <w:docPartBody>
        <w:p w:rsidR="00673225" w:rsidRDefault="00673225" w:rsidP="00673225">
          <w:pPr>
            <w:pStyle w:val="E43645887BB37848B96B054746CBE967"/>
          </w:pPr>
          <w:r w:rsidRPr="00335402">
            <w:rPr>
              <w:rStyle w:val="PlaceholderText"/>
            </w:rPr>
            <w:t>Click or tap here to enter text.</w:t>
          </w:r>
        </w:p>
      </w:docPartBody>
    </w:docPart>
    <w:docPart>
      <w:docPartPr>
        <w:name w:val="F279CEA8F77B074C9207510401CED129"/>
        <w:category>
          <w:name w:val="General"/>
          <w:gallery w:val="placeholder"/>
        </w:category>
        <w:types>
          <w:type w:val="bbPlcHdr"/>
        </w:types>
        <w:behaviors>
          <w:behavior w:val="content"/>
        </w:behaviors>
        <w:guid w:val="{E7A88CE2-4006-BC43-8291-A8215EC85B45}"/>
      </w:docPartPr>
      <w:docPartBody>
        <w:p w:rsidR="00673225" w:rsidRDefault="00673225" w:rsidP="00673225">
          <w:pPr>
            <w:pStyle w:val="F279CEA8F77B074C9207510401CED129"/>
          </w:pPr>
          <w:r w:rsidRPr="0033540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225"/>
    <w:rsid w:val="000A517D"/>
    <w:rsid w:val="0055109D"/>
    <w:rsid w:val="005F46EC"/>
    <w:rsid w:val="00673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3225"/>
    <w:rPr>
      <w:color w:val="666666"/>
    </w:rPr>
  </w:style>
  <w:style w:type="paragraph" w:customStyle="1" w:styleId="E43645887BB37848B96B054746CBE967">
    <w:name w:val="E43645887BB37848B96B054746CBE967"/>
    <w:rsid w:val="00673225"/>
  </w:style>
  <w:style w:type="paragraph" w:customStyle="1" w:styleId="F279CEA8F77B074C9207510401CED129">
    <w:name w:val="F279CEA8F77B074C9207510401CED129"/>
    <w:rsid w:val="006732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20123B-0B5A-E846-AF52-1866342DDC70}">
  <we:reference id="wa104382081" version="1.46.0.0" store="en-US" storeType="OMEX"/>
  <we:alternateReferences>
    <we:reference id="WA104382081" version="1.46.0.0" store="" storeType="OMEX"/>
  </we:alternateReferences>
  <we:properties>
    <we:property name="MENDELEY_CITATIONS" value="[{&quot;citationID&quot;:&quot;MENDELEY_CITATION_d4211121-bb56-4b21-9a60-e561ed5fd3e4&quot;,&quot;properties&quot;:{&quot;noteIndex&quot;:0},&quot;isEdited&quot;:false,&quot;manualOverride&quot;:{&quot;isManuallyOverridden&quot;:false,&quot;citeprocText&quot;:&quot;(Beharelle et al., 2015; Daw et al., 2006)&quot;,&quot;manualOverrideText&quot;:&quot;&quot;},&quot;citationTag&quot;:&quot;MENDELEY_CITATION_v3_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quot;,&quot;citationItems&quot;:[{&quot;id&quot;:&quot;14c63d4f-bd61-3f94-a60a-e9b6a486a011&quot;,&quot;itemData&quot;:{&quot;type&quot;:&quot;article-journal&quot;,&quot;id&quot;:&quot;14c63d4f-bd61-3f94-a60a-e9b6a486a011&quot;,&quot;title&quot;:&quot;Cortical substrates for exploratory decisions in humans&quot;,&quot;author&quot;:[{&quot;family&quot;:&quot;Daw&quot;,&quot;given&quot;:&quot;Nathaniel D.&quot;,&quot;parse-names&quot;:false,&quot;dropping-particle&quot;:&quot;&quot;,&quot;non-dropping-particle&quot;:&quot;&quot;},{&quot;family&quot;:&quot;O'Doherty&quot;,&quot;given&quot;:&quot;John P.&quot;,&quot;parse-names&quot;:false,&quot;dropping-particle&quot;:&quot;&quot;,&quot;non-dropping-particle&quot;:&quot;&quot;},{&quot;family&quot;:&quot;Dayan&quot;,&quot;given&quot;:&quot;Peter&quot;,&quot;parse-names&quot;:false,&quot;dropping-particle&quot;:&quot;&quot;,&quot;non-dropping-particle&quot;:&quot;&quot;},{&quot;family&quot;:&quot;Seymour&quot;,&quot;given&quot;:&quot;Ben&quot;,&quot;parse-names&quot;:false,&quot;dropping-particle&quot;:&quot;&quot;,&quot;non-dropping-particle&quot;:&quot;&quot;},{&quot;family&quot;:&quot;Dolan&quot;,&quot;given&quot;:&quot;Raymond J.&quot;,&quot;parse-names&quot;:false,&quot;dropping-particle&quot;:&quot;&quot;,&quot;non-dropping-particle&quot;:&quot;&quot;}],&quot;container-title&quot;:&quot;Nature&quot;,&quot;DOI&quot;:&quot;10.1038/nature04766&quot;,&quot;ISSN&quot;:&quot;14764687&quot;,&quot;PMID&quot;:&quot;16778890&quot;,&quot;issued&quot;:{&quot;date-parts&quot;:[[2006,6,15]]},&quot;page&quot;:&quot;876-879&quot;,&quot;abstract&quot;:&quot;Decision making in an uncertain environment poses a conflict between the opposing demands of gathering and exploiting information. In a classic illustration of this 'exploration-exploitation' dilemma, a gambler choosing between multiple slot machines balances the desire to select what seems, on the basis of accumulated experience, the richest option, against the desire to choose a less familiar option that might turn out more advantageous (and thereby provide information for improving future decisions). Far from representing idle curiosity, such exploration is often critical for organisms to discover how best to harvest resources such as food and water. In appetitive choice, substantial experimental evidence, underpinned by computational reinforcement learning (RL) theory, indicates that a dopaminergic, striatal and medial prefrontal network mediates learning to exploit. In contrast, although exploration has been well studied from both theoretical and ethological perspectives, its neural substrates are much less clear. Here we show, in a gambling task, that human subjects' choices can be characterized by a computationally well-regarded strategy for addressing the explore/exploit dilemma. Furthermore, using this characterization to classify decisions as exploratory or exploitative, we employ functional magnetic resonance imaging to show that the frontopolar cortex and intraparietal sulcus are preferentially active during exploratory decisions. In contrast, regions of striatum and ventromedial prefrontal cortex exhibit activity characteristic of an involvement in value-based exploitative decision making. The results suggest a model of action selection under uncertainty that involves switching between exploratory and exploitative behavioural modes, and provide a computationally precise characterization of the contribution of key decision-related brain systems to each of these functions. © 2006 Nature Publishing Group.&quot;,&quot;publisher&quot;:&quot;Nature Publishing Group&quot;,&quot;issue&quot;:&quot;7095&quot;,&quot;volume&quot;:&quot;441&quot;,&quot;container-title-short&quot;:&quot;Nature&quot;},&quot;isTemporary&quot;:false},{&quot;id&quot;:&quot;f94d52f6-4df5-3072-ac3c-565590cec369&quot;,&quot;itemData&quot;:{&quot;type&quot;:&quot;article-journal&quot;,&quot;id&quot;:&quot;f94d52f6-4df5-3072-ac3c-565590cec369&quot;,&quot;title&quot;:&quot;Transcranial stimulation over frontopolar cortex elucidates the choice attributes and neural mechanisms used to resolve exploration–exploitation trade-offs&quot;,&quot;author&quot;:[{&quot;family&quot;:&quot;Beharelle&quot;,&quot;given&quot;:&quot;Anjali Raja&quot;,&quot;parse-names&quot;:false,&quot;dropping-particle&quot;:&quot;&quot;,&quot;non-dropping-particle&quot;:&quot;&quot;},{&quot;family&quot;:&quot;Polanía&quot;,&quot;given&quot;:&quot;Rafael&quot;,&quot;parse-names&quot;:false,&quot;dropping-particle&quot;:&quot;&quot;,&quot;non-dropping-particle&quot;:&quot;&quot;},{&quot;family&quot;:&quot;Hare&quot;,&quot;given&quot;:&quot;Todd A.&quot;,&quot;parse-names&quot;:false,&quot;dropping-particle&quot;:&quot;&quot;,&quot;non-dropping-particle&quot;:&quot;&quot;},{&quot;family&quot;:&quot;Ruff&quot;,&quot;given&quot;:&quot;Christian C.&quot;,&quot;parse-names&quot;:false,&quot;dropping-particle&quot;:&quot;&quot;,&quot;non-dropping-particle&quot;:&quot;&quot;}],&quot;container-title&quot;:&quot;Journal of Neuroscience&quot;,&quot;DOI&quot;:&quot;10.1523/JNEUROSCI.2322-15.2015&quot;,&quot;ISSN&quot;:&quot;15292401&quot;,&quot;PMID&quot;:&quot;26511245&quot;,&quot;issued&quot;:{&quot;date-parts&quot;:[[2015,10,28]]},&quot;page&quot;:&quot;14544-14556&quot;,&quot;abstract&quot;:&quot;Optimal behavior requires striking a balance between exploiting tried-and-true options or exploring new possibilities. Neuroimaging studies have identified different brain regions in humans where neural activity is correlated with exploratory or exploitative behavior, but it is unclear whether this activity directly implements these choices or simply reflects a byproduct of the behavior. Moreover, it remains unknown whether arbitrating between exploration and exploitation can be influenced with exogenous methods, such as brain stimulation. In our study, we addressed these questions by selectively upregulating and down regulating neuronal excitability with anodal or cathodal transcranial direct current stimulation over right frontopolar cortex during a reward-learning task. This caused participants to make slower, more exploratory or faster, more exploitative decisions, respectively. Bayesian computational modeling revealed that stimulation affected how much participants took both expected and obtained rewards into account when choosing to exploit or explore: Cathodal stimulation resulted in an increased focus on the option expected to yield the highest payout, whereas anodal stimulation led to choices that were less influenced by anticipated payoff magnitudes and were more driven by recent negative reward prediction errors. These findings suggest that exploration is triggered by a neural mechanism that is sensitive to prior less-than-expected choice outcomes and thus pushes people to seek out alternative courses of action. Together, our findings establish a parsimonious neurobiological mechanism that causes exploration and exploitation, and they provide new insights into the choice features used by this mechanism to direct decision-making.&quot;,&quot;publisher&quot;:&quot;Society for Neuroscience&quot;,&quot;issue&quot;:&quot;43&quot;,&quot;volume&quot;:&quot;35&quot;,&quot;container-title-short&quot;:&quot;&quot;},&quot;isTemporary&quot;:false}]},{&quot;citationID&quot;:&quot;MENDELEY_CITATION_4f1e1e7a-3166-4038-9419-7ef275d0ca9b&quot;,&quot;properties&quot;:{&quot;noteIndex&quot;:0},&quot;isEdited&quot;:false,&quot;manualOverride&quot;:{&quot;isManuallyOverridden&quot;:false,&quot;citeprocText&quot;:&quot;(Chetverikov et al., 2017; Muller et al., 1995)&quot;,&quot;manualOverrideText&quot;:&quot;&quot;},&quot;citationTag&quot;:&quot;MENDELEY_CITATION_v3_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&quot;,&quot;citationItems&quot;:[{&quot;id&quot;:&quot;f209a822-b586-3b19-ae75-00f0d53128cb&quot;,&quot;itemData&quot;:{&quot;type&quot;:&quot;report&quot;,&quot;id&quot;:&quot;f209a822-b586-3b19-ae75-00f0d53128cb&quot;,&quot;title&quot;:&quot;Visual search for singleton feature targets within and across feature dimensions&quot;,&quot;author&quot;:[{&quot;family&quot;:&quot;Muller&quot;,&quot;given&quot;:&quot;Hermann J&quot;,&quot;parse-names&quot;:false,&quot;dropping-particle&quot;:&quot;&quot;,&quot;non-dropping-particle&quot;:&quot;&quot;},{&quot;family&quot;:&quot;Heller&quot;,&quot;given&quot;:&quot;Dieter&quot;,&quot;parse-names&quot;:false,&quot;dropping-particle&quot;:&quot;&quot;,&quot;non-dropping-particle&quot;:&quot;&quot;},{&quot;family&quot;:&quot;Ziegler&quot;,&quot;given&quot;:&quot;Johannes&quot;,&quot;parse-names&quot;:false,&quot;dropping-particle&quot;:&quot;&quot;,&quot;non-dropping-particle&quot;:&quot;&quot;}],&quot;container-title&quot;:&quot;Perception &amp; Psychophysics&quot;,&quot;issued&quot;:{&quot;date-parts&quot;:[[1995]]},&quot;number-of-pages&quot;:&quot;1-17&quot;,&quot;abstract&quot;:&quot;Three experiments investigated visual search for singleton feature targets. The critical dimension on which the target differed from the nontargets was either known in advance or unknown-that is, the critical difference varied either within a dimension or across dimensions. Previous work (Treis-man, 1988) had shown that, while the search reaction time (RT) functions were flat in both conditions , there was an intercept cost for the cross-dimension condition. Experiment 1 examined whether this cost would disappear when responses could be based on the detection of any (target-nontarget) difference in the display (by requiring a \&quot;heterogeneity/homogeneity\&quot; decision). The cost remained. This argues that pop-out requires (or involves) knowledge of the particular dimension in which an odd-one-out target differs from the nontargets; furthermore, that knowledge is acquired through the elimination of dimensions not containing a target. In Experiment 2, the subjects had to eliminate (or ignore) one potential source of difference in order to give a positive response (displays could contain a \&quot;noncritical\&quot; difference requiring a negative response). The result was a comparatively large cost in the within-dimension (positive) condition. This can be taken to indicate that pop-out as such does not make available information as to the particular feature value in which the target differs from the nontargets. Experiment 3 examined whether search priorities can be biased in accordance with advance knowledge of the likely source of difference. The subjects were found to have a high degree of top-down control over what particular dimension to assign priority of checking to. The implication of the results for models of visual search and selection are discussed.&quot;,&quot;issue&quot;:&quot;I&quot;,&quot;volume&quot;:&quot;57&quot;,&quot;container-title-short&quot;:&quot;Percept Psychophys&quot;},&quot;isTemporary&quot;:false},{&quot;id&quot;:&quot;f778abe2-343d-38ee-ad6a-55c5692db979&quot;,&quot;itemData&quot;:{&quot;type&quot;:&quot;chapter&quot;,&quot;id&quot;:&quot;f778abe2-343d-38ee-ad6a-55c5692db979&quot;,&quot;title&quot;:&quot;Learning features in a complex and changing environment: A distribution-based framework for visual attention and vision in general&quot;,&quot;author&quot;:[{&quot;family&quot;:&quot;Chetverikov&quot;,&quot;given&quot;:&quot;Andrey&quot;,&quot;parse-names&quot;:false,&quot;dropping-particle&quot;:&quot;&quot;,&quot;non-dropping-particle&quot;:&quot;&quot;},{&quot;family&quot;:&quot;Campana&quot;,&quot;given&quot;:&quot;Gianluca&quot;,&quot;parse-names&quot;:false,&quot;dropping-particle&quot;:&quot;&quot;,&quot;non-dropping-particle&quot;:&quot;&quot;},{&quot;family&quot;:&quot;Kristjánsson&quot;,&quot;given&quot;:&quot;Árni&quot;,&quot;parse-names&quot;:false,&quot;dropping-particle&quot;:&quot;&quot;,&quot;non-dropping-particle&quot;:&quot;&quot;}],&quot;container-title&quot;:&quot;Progress in Brain Research&quot;,&quot;DOI&quot;:&quot;10.1016/bs.pbr.2017.07.001&quot;,&quot;ISSN&quot;:&quot;18757855&quot;,&quot;PMID&quot;:&quot;29157420&quot;,&quot;issued&quot;:{&quot;date-parts&quot;:[[2017]]},&quot;page&quot;:&quot;97-120&quot;,&quot;abstract&quot;:&quot;What are the building blocks of our visual representations? Whatever we look at, the things we see will have some feature variability: even snow is not purely white but has a range of shades of white. However, in most studies investigating visual perception, homogeneous displays with all stimuli having a very limited range of features have been used. In contrast, recent studies using heterogeneous displays have shown that our perceptual system encodes surprisingly detailed information about stimuli, representing parameters such as the mean, variance, and most importantly the probability density functions of feature distributions. Learning the parameters of the distributions takes time as distribution representations are continuously updated with incoming information. However, the mechanisms guiding this process are not yet known. We will review current knowledge about the sampling and updating of representations of feature distributions in heterogeneous displays and will present new findings providing further insights into this process. Overall, the results show that representations of distributions can be remarkably detailed and shed light on how the information provided affects the learning of feature distributions. Observers’ ability to quickly encode the probability density function of distributions in the environment may potentially provide novel interpretations of a number of well-known phenomena in visual perception.&quot;,&quot;publisher&quot;:&quot;Elsevier B.V.&quot;,&quot;volume&quot;:&quot;236&quot;,&quot;container-title-short&quot;:&quot;Prog Brain Res&quot;},&quot;isTemporary&quot;:false}]},{&quot;citationID&quot;:&quot;MENDELEY_CITATION_2027eb1b-0ed7-4c97-ab40-797ff383bcfe&quot;,&quot;properties&quot;:{&quot;noteIndex&quot;:0},&quot;isEdited&quot;:false,&quot;manualOverride&quot;:{&quot;isManuallyOverridden&quot;:true,&quot;citeprocText&quot;:&quot;(Kristjánsson et al., 2014; Wolfe et al., 2019)&quot;,&quot;manualOverrideText&quot;:&quot;Kristjánsson et al., 2014; Wolfe et al., 2019)&quot;},&quot;citationTag&quot;:&quot;MENDELEY_CITATION_v3_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&quot;,&quot;citationItems&quot;:[{&quot;id&quot;:&quot;72f17ec9-762a-38ba-ba44-c476b59077d6&quot;,&quot;itemData&quot;:{&quot;type&quot;:&quot;article-journal&quot;,&quot;id&quot;:&quot;72f17ec9-762a-38ba-ba44-c476b59077d6&quot;,&quot;title&quot;:&quot;Common attentional constraints in visual foraging&quot;,&quot;author&quot;:[{&quot;family&quot;:&quot;Kristjánsson&quot;,&quot;given&quot;:&quot;Árni&quot;,&quot;parse-names&quot;:false,&quot;dropping-particle&quot;:&quot;&quot;,&quot;non-dropping-particle&quot;:&quot;&quot;},{&quot;family&quot;:&quot;Jóhannesson&quot;,&quot;given&quot;:&quot;Ómar I.&quot;,&quot;parse-names&quot;:false,&quot;dropping-particle&quot;:&quot;&quot;,&quot;non-dropping-particle&quot;:&quot;&quot;},{&quot;family&quot;:&quot;Thornton&quot;,&quot;given&quot;:&quot;Ian M.&quot;,&quot;parse-names&quot;:false,&quot;dropping-particle&quot;:&quot;&quot;,&quot;non-dropping-particle&quot;:&quot;&quot;}],&quot;container-title&quot;:&quot;PLoS ONE&quot;,&quot;accessed&quot;:{&quot;date-parts&quot;:[[2024,1,24]]},&quot;DOI&quot;:&quot;10.1371/JOURNAL.PONE.0100752&quot;,&quot;ISSN&quot;:&quot;19326203&quot;,&quot;PMID&quot;:&quot;24964082&quot;,&quot;issued&quot;:{&quot;date-parts&quot;:[[2014,6,25]]},&quot;abstract&quot;:&quot;Predators are known to select food of the same type in non-random sequences or \&quot;runs\&quot; that are longer than would be expected by chance. If prey are conspicuous, predators will switch between available sources, interleaving runs of different prey types. However, when prey are cryptic, predators tend to focus on one food type at a time, effectively ignoring equally available sources. This latter finding is regarded as a key indicator that animal foraging is strongly constrained by attention. It is unknown whether human foraging is equally constrained. Here, using a novel iPad task, we demonstrate for the first time that it is. Participants were required to locate and touch 40 targets from 2 different categories embedded within a dense field of distractors. When individual target items \&quot;popped-out\&quot; search was organized into multiple runs, with frequent switching between target categories. In contrast, as soon as focused attention was required to identify individual targets, participants typically exhausted one entire category before beginning to search for the other. This commonality in animal and human foraging is compelling given the additional cognitive tools available to humans, and suggests that attention constrains search behavior in a similar way across a broad range of species. © 2014 Kristjánsson, et al.&quot;,&quot;publisher&quot;:&quot;Public Library of Science&quot;,&quot;issue&quot;:&quot;6&quot;,&quot;volume&quot;:&quot;9&quot;,&quot;container-title-short&quot;:&quot;PLoS One&quot;},&quot;isTemporary&quot;:false},{&quot;id&quot;:&quot;d49eb7c2-9fc5-3bed-bbd4-e52286cd9ef4&quot;,&quot;itemData&quot;:{&quot;type&quot;:&quot;article-journal&quot;,&quot;id&quot;:&quot;d49eb7c2-9fc5-3bed-bbd4-e52286cd9ef4&quot;,&quot;title&quot;:&quot;Guidance and selection history in hybrid foraging visual search&quot;,&quot;author&quot;:[{&quot;family&quot;:&quot;Wolfe&quot;,&quot;given&quot;:&quot;Jeremy M.&quot;,&quot;parse-names&quot;:false,&quot;dropping-particle&quot;:&quot;&quot;,&quot;non-dropping-particle&quot;:&quot;&quot;},{&quot;family&quot;:&quot;Cain&quot;,&quot;given&quot;:&quot;Matthew S.&quot;,&quot;parse-names&quot;:false,&quot;dropping-particle&quot;:&quot;&quot;,&quot;non-dropping-particle&quot;:&quot;&quot;},{&quot;family&quot;:&quot;Aizenman&quot;,&quot;given&quot;:&quot;Avigael M.&quot;,&quot;parse-names&quot;:false,&quot;dropping-particle&quot;:&quot;&quot;,&quot;non-dropping-particle&quot;:&quot;&quot;}],&quot;container-title&quot;:&quot;Attention, Perception, and Psychophysics&quot;,&quot;DOI&quot;:&quot;10.3758/s13414-018-01649-5&quot;,&quot;ISSN&quot;:&quot;1943393X&quot;,&quot;PMID&quot;:&quot;30603990&quot;,&quot;issued&quot;:{&quot;date-parts&quot;:[[2019,4,15]]},&quot;page&quot;:&quot;637-653&quot;,&quot;abstract&quot;:&quot;In Hybrid Foraging tasks, observers search for multiple instances of several types of target. Collecting all the dirty laundry and kitchenware out of a child’s room would be a real-world example. How are such foraging episodes structured? A series of four experiments shows that selection of one item from the display makes it more likely that the next item will be of the same type. This pattern holds if the targets are defined by basic features like color and shape but not if they are defined by their identity (e.g., the letters p &amp; d). Additionally, switching between target types during search is expensive in time, with longer response times between successive selections if the target type changes than if they are the same. Finally, the decision to leave a screen/patch for the next screen in these foraging tasks is imperfectly consistent with the predictions of optimal foraging theory. The results of these hybrid foraging studies cast new light on the ways in which prior selection history guides subsequent visual search in general.&quot;,&quot;publisher&quot;:&quot;Springer New York LLC&quot;,&quot;issue&quot;:&quot;3&quot;,&quot;volume&quot;:&quot;81&quot;,&quot;container-title-short&quot;:&quot;Atten Percept Psychophys&quot;},&quot;isTemporary&quot;:false}]},{&quot;citationID&quot;:&quot;MENDELEY_CITATION_25a1edea-771f-470a-8065-79f28be0dc1d&quot;,&quot;properties&quot;:{&quot;noteIndex&quot;:0},&quot;isEdited&quot;:false,&quot;manualOverride&quot;:{&quot;isManuallyOverridden&quot;:false,&quot;citeprocText&quot;:&quot;(Bechara, 2005; Bechara et al., 2003)&quot;,&quot;manualOverrideText&quot;:&quot;&quot;},&quot;citationTag&quot;:&quot;MENDELEY_CITATION_v3_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&quot;,&quot;citationItems&quot;:[{&quot;id&quot;:&quot;29be0ff1-a37b-3e52-911b-0246f954e716&quot;,&quot;itemData&quot;:{&quot;type&quot;:&quot;article&quot;,&quot;id&quot;:&quot;29be0ff1-a37b-3e52-911b-0246f954e716&quot;,&quot;title&quot;:&quot;Decision making, impulse control and loss of willpower to resist drugs: A neurocognitive perspective&quot;,&quot;author&quot;:[{&quot;family&quot;:&quot;Bechara&quot;,&quot;given&quot;:&quot;Antoine&quot;,&quot;parse-names&quot;:false,&quot;dropping-particle&quot;:&quot;&quot;,&quot;non-dropping-particle&quot;:&quot;&quot;}],&quot;container-title&quot;:&quot;Nature Neuroscience&quot;,&quot;DOI&quot;:&quot;10.1038/nn1584&quot;,&quot;ISSN&quot;:&quot;10976256&quot;,&quot;PMID&quot;:&quot;16251988&quot;,&quot;issued&quot;:{&quot;date-parts&quot;:[[2005,11]]},&quot;page&quot;:&quot;1458-1463&quot;,&quot;abstract&quot;:&quot;Here I argue that addicted people become unable to make drug-use choices on the basis of long-term outcome, and I propose a neural framework that explains this myopia for future consequences. I suggest that addiction is the product of an imbalance between two separate, but interacting, neural systems that control decision making: an impulsive, amygdala system for signaling pain or pleasure of immediate prospects, and a reflective, prefrontal cortex system for signaling pain or pleasure of future prospects. After an individual learns social rules, the reflective system controls the impulsive system via several mechanisms. However, this control is not absolute; hyperactivity within the impulsive system can override the reflective system. I propose that drugs can trigger bottom-up, involuntary signals originating from the amygdala that modulate, bias or even hijack the goal-driven cognitive resources that are needed for the normal operation of the reflective system and for exercising the willpower to resist drugs. © 2005 Nature Publishing Group.&quot;,&quot;issue&quot;:&quot;11&quot;,&quot;volume&quot;:&quot;8&quot;,&quot;container-title-short&quot;:&quot;Nat Neurosci&quot;},&quot;isTemporary&quot;:false},{&quot;id&quot;:&quot;ba8b5495-ca9f-3e34-b94e-1d528eb6b932&quot;,&quot;itemData&quot;:{&quot;type&quot;:&quot;article-journal&quot;,&quot;id&quot;:&quot;ba8b5495-ca9f-3e34-b94e-1d528eb6b932&quot;,&quot;title&quot;:&quot;Role of the Amygdala in Decision-Making&quot;,&quot;author&quot;:[{&quot;family&quot;:&quot;Bechara&quot;,&quot;given&quot;:&quot;Antoine&quot;,&quot;parse-names&quot;:false,&quot;dropping-particle&quot;:&quot;&quot;,&quot;non-dropping-particle&quot;:&quot;&quot;},{&quot;family&quot;:&quot;Damasio&quot;,&quot;given&quot;:&quot;Hanna&quot;,&quot;parse-names&quot;:false,&quot;dropping-particle&quot;:&quot;&quot;,&quot;non-dropping-particle&quot;:&quot;&quot;},{&quot;family&quot;:&quot;Damasio&quot;,&quot;given&quot;:&quot;Antonio R.&quot;,&quot;parse-names&quot;:false,&quot;dropping-particle&quot;:&quot;&quot;,&quot;non-dropping-particle&quot;:&quot;&quot;}],&quot;container-title&quot;:&quot;Annals of the New York Academy of Sciences&quot;,&quot;accessed&quot;:{&quot;date-parts&quot;:[[2024,1,24]]},&quot;DOI&quot;:&quot;10.1111/J.1749-6632.2003.TB07094.X&quot;,&quot;ISSN&quot;:&quot;1749-6632&quot;,&quot;PMID&quot;:&quot;12724171&quot;,&quot;URL&quot;:&quot;https://onlinelibrary.wiley.com/doi/full/10.1111/j.1749-6632.2003.tb07094.x&quot;,&quot;issued&quot;:{&quot;date-parts&quot;:[[2003,4,1]]},&quot;page&quot;:&quot;356-369&quot;,&quot;abstract&quot;:&quot;The somatic marker hypothesis proposes that both the amygdala and the orbitofrontal cortex are parts of a neural circuit critical for judgment and decision-making. Although both structures couple exteroceptive sensory information with interoceptive information concerning somatic/emotional states, they do so at different levels, thus making different contributions to the process. We define \&quot;primary inducers\&quot; as stimuli that unconditionally, or through learning (e.g., conditioning and semantic knowledge), can (perceptually or subliminally) produce states that are pleasurable or aversive. Encountering a fear object (e.g., a snake), a stimulus predictive of a snake, or semantic information such as winning or losing a large sum of money are all examples of primary inducers. \&quot;Secondary inducers\&quot; are entities generated by the recall of a personal or hypothetical emotional event or perceiving a primary inducer that generates \&quot;thoughts\&quot; and \&quot;memories\&quot; about the inducer, all of which, when they are brought to memory, elicit a somatic state. The episodic memory of encountering a snake, losing a large sum of money, imagining the gain of a large sum of money, or hearing or looking at primary inducers that bring to memory \&quot;thoughts\&quot; pertaining to an emotional event are all examples of secondary inducers. We present evidence in support of the hypothesis that the amygdala is a critical substrate in the neural system necessary for triggering somatic states from primary inducers. The ventromedial cortex is a critical substrate in the neural system necessary for the triggering of somatic states from secondary inducers. The amygdala system is a priori a necessary step for the normal development of the orbitofrontal system for triggering somatic states from secondary inducers. However, once this orbitofrontal system is developed, the induction of somatic states by secondary inducers via the orbitofrontal system is less dependent on the amygdala system. Perhaps the amygdala is equivalent to the hippocampus with regard to emotions, that is, necessary for acquiring new emotional attributes (anterograde emotions), but not for retrieving old emotional attributes (retrograde emotions). Given the numerous lesion and functional neuroimaging studies illustrating the involvement of the amygdala in complex cognitive and behavioral functions, including \&quot;social cognition,\&quot; we suggest that this involvement is a manifestation of a more fundamental function mediated by the amygdala, which is to couple stimuli/entities with their emotional attributes, that is, the processing of somatic states from primary inducers.&quot;,&quot;publisher&quot;:&quot;John Wiley &amp; Sons, Ltd&quot;,&quot;issue&quot;:&quot;1&quot;,&quot;volume&quot;:&quot;985&quot;,&quot;container-title-short&quot;:&quot;Ann N Y Acad Sci&quot;},&quot;isTemporary&quot;:false}]},{&quot;citationID&quot;:&quot;MENDELEY_CITATION_48b21e89-e9fb-44b6-8359-f9fe41b336e8&quot;,&quot;properties&quot;:{&quot;noteIndex&quot;:0},&quot;isEdited&quot;:false,&quot;manualOverride&quot;:{&quot;isManuallyOverridden&quot;:false,&quot;citeprocText&quot;:&quot;(Boorman et al., 2009; Daw et al., 2006)&quot;,&quot;manualOverrideText&quot;:&quot;&quot;},&quot;citationTag&quot;:&quot;MENDELEY_CITATION_v3_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&quot;,&quot;citationItems&quot;:[{&quot;id&quot;:&quot;14c63d4f-bd61-3f94-a60a-e9b6a486a011&quot;,&quot;itemData&quot;:{&quot;type&quot;:&quot;article-journal&quot;,&quot;id&quot;:&quot;14c63d4f-bd61-3f94-a60a-e9b6a486a011&quot;,&quot;title&quot;:&quot;Cortical substrates for exploratory decisions in humans&quot;,&quot;author&quot;:[{&quot;family&quot;:&quot;Daw&quot;,&quot;given&quot;:&quot;Nathaniel D.&quot;,&quot;parse-names&quot;:false,&quot;dropping-particle&quot;:&quot;&quot;,&quot;non-dropping-particle&quot;:&quot;&quot;},{&quot;family&quot;:&quot;O'Doherty&quot;,&quot;given&quot;:&quot;John P.&quot;,&quot;parse-names&quot;:false,&quot;dropping-particle&quot;:&quot;&quot;,&quot;non-dropping-particle&quot;:&quot;&quot;},{&quot;family&quot;:&quot;Dayan&quot;,&quot;given&quot;:&quot;Peter&quot;,&quot;parse-names&quot;:false,&quot;dropping-particle&quot;:&quot;&quot;,&quot;non-dropping-particle&quot;:&quot;&quot;},{&quot;family&quot;:&quot;Seymour&quot;,&quot;given&quot;:&quot;Ben&quot;,&quot;parse-names&quot;:false,&quot;dropping-particle&quot;:&quot;&quot;,&quot;non-dropping-particle&quot;:&quot;&quot;},{&quot;family&quot;:&quot;Dolan&quot;,&quot;given&quot;:&quot;Raymond J.&quot;,&quot;parse-names&quot;:false,&quot;dropping-particle&quot;:&quot;&quot;,&quot;non-dropping-particle&quot;:&quot;&quot;}],&quot;container-title&quot;:&quot;Nature&quot;,&quot;DOI&quot;:&quot;10.1038/nature04766&quot;,&quot;ISSN&quot;:&quot;14764687&quot;,&quot;PMID&quot;:&quot;16778890&quot;,&quot;issued&quot;:{&quot;date-parts&quot;:[[2006,6,15]]},&quot;page&quot;:&quot;876-879&quot;,&quot;abstract&quot;:&quot;Decision making in an uncertain environment poses a conflict between the opposing demands of gathering and exploiting information. In a classic illustration of this 'exploration-exploitation' dilemma, a gambler choosing between multiple slot machines balances the desire to select what seems, on the basis of accumulated experience, the richest option, against the desire to choose a less familiar option that might turn out more advantageous (and thereby provide information for improving future decisions). Far from representing idle curiosity, such exploration is often critical for organisms to discover how best to harvest resources such as food and water. In appetitive choice, substantial experimental evidence, underpinned by computational reinforcement learning (RL) theory, indicates that a dopaminergic, striatal and medial prefrontal network mediates learning to exploit. In contrast, although exploration has been well studied from both theoretical and ethological perspectives, its neural substrates are much less clear. Here we show, in a gambling task, that human subjects' choices can be characterized by a computationally well-regarded strategy for addressing the explore/exploit dilemma. Furthermore, using this characterization to classify decisions as exploratory or exploitative, we employ functional magnetic resonance imaging to show that the frontopolar cortex and intraparietal sulcus are preferentially active during exploratory decisions. In contrast, regions of striatum and ventromedial prefrontal cortex exhibit activity characteristic of an involvement in value-based exploitative decision making. The results suggest a model of action selection under uncertainty that involves switching between exploratory and exploitative behavioural modes, and provide a computationally precise characterization of the contribution of key decision-related brain systems to each of these functions. © 2006 Nature Publishing Group.&quot;,&quot;publisher&quot;:&quot;Nature Publishing Group&quot;,&quot;issue&quot;:&quot;7095&quot;,&quot;volume&quot;:&quot;441&quot;,&quot;container-title-short&quot;:&quot;Nature&quot;},&quot;isTemporary&quot;:false},{&quot;id&quot;:&quot;c97f063b-b9f6-3bcb-ab26-dc05bc7ab03e&quot;,&quot;itemData&quot;:{&quot;type&quot;:&quot;article-journal&quot;,&quot;id&quot;:&quot;c97f063b-b9f6-3bcb-ab26-dc05bc7ab03e&quot;,&quot;title&quot;:&quot;How Green Is the Grass on the Other Side? Frontopolar Cortex and the Evidence in Favor of Alternative Courses of Action&quot;,&quot;author&quot;:[{&quot;family&quot;:&quot;Boorman&quot;,&quot;given&quot;:&quot;Erie D.&quot;,&quot;parse-names&quot;:false,&quot;dropping-particle&quot;:&quot;&quot;,&quot;non-dropping-particle&quot;:&quot;&quot;},{&quot;family&quot;:&quot;Behrens&quot;,&quot;given&quot;:&quot;Timothy E.J.&quot;,&quot;parse-names&quot;:false,&quot;dropping-particle&quot;:&quot;&quot;,&quot;non-dropping-particle&quot;:&quot;&quot;},{&quot;family&quot;:&quot;Woolrich&quot;,&quot;given&quot;:&quot;Mark W.&quot;,&quot;parse-names&quot;:false,&quot;dropping-particle&quot;:&quot;&quot;,&quot;non-dropping-particle&quot;:&quot;&quot;},{&quot;family&quot;:&quot;Rushworth&quot;,&quot;given&quot;:&quot;Matthew F.S.&quot;,&quot;parse-names&quot;:false,&quot;dropping-particle&quot;:&quot;&quot;,&quot;non-dropping-particle&quot;:&quot;&quot;}],&quot;container-title&quot;:&quot;Neuron&quot;,&quot;DOI&quot;:&quot;10.1016/j.neuron.2009.05.014&quot;,&quot;ISSN&quot;:&quot;08966273&quot;,&quot;PMID&quot;:&quot;19524531&quot;,&quot;issued&quot;:{&quot;date-parts&quot;:[[2009,6,11]]},&quot;page&quot;:&quot;733-743&quot;,&quot;abstract&quot;:&quot;Behavioral flexibility is the hallmark of goal-directed behavior. Whereas a great deal is known about the neural substrates of behavioral adjustment when it is explicitly cued by features of the external environment, little is known about how we adapt our behavior when such changes are made on the basis of uncertain evidence. Using a Bayesian reinforcement-learning model and fMRI, we show that frontopolar cortex (FPC) tracks the relative advantage in favor of switching to a foregone alternative when choices are made voluntarily. Changes in FPC functional connectivity occur when subjects finally decide to switch to the alternative behavior. Moreover, interindividual variation in the FPC signal predicts interindividual differences in effectively adapting behavior. By contrast, ventromedial prefrontal cortex (vmPFC) encodes the relative value of the current decision. Collectively, these findings reveal complementary prefrontal computations essential for promoting short- and long-term behavioral flexibility. © 2009 Elsevier Inc. All rights reserved.&quot;,&quot;issue&quot;:&quot;5&quot;,&quot;volume&quot;:&quot;62&quot;,&quot;container-title-short&quot;:&quot;Neuron&quot;},&quot;isTemporary&quot;:false}]},{&quot;citationID&quot;:&quot;MENDELEY_CITATION_4df2536d-4b46-4526-bc00-9f24cb3cd255&quot;,&quot;properties&quot;:{&quot;noteIndex&quot;:0},&quot;isEdited&quot;:false,&quot;manualOverride&quot;:{&quot;isManuallyOverridden&quot;:false,&quot;citeprocText&quot;:&quot;(Beharelle et al., 2015)&quot;,&quot;manualOverrideText&quot;:&quot;&quot;},&quot;citationTag&quot;:&quot;MENDELEY_CITATION_v3_eyJjaXRhdGlvbklEIjoiTUVOREVMRVlfQ0lUQVRJT05fNGRmMjUzNmQtNGI0Ni00NTI2LWJjMDAtOWYyNGNiM2NkMjU1IiwicHJvcGVydGllcyI6eyJub3RlSW5kZXgiOjB9LCJpc0VkaXRlZCI6ZmFsc2UsIm1hbnVhbE92ZXJyaWRlIjp7ImlzTWFudWFsbHlPdmVycmlkZGVuIjpmYWxzZSwiY2l0ZXByb2NUZXh0IjoiKEJlaGFyZWxsZSBldCBhbC4sIDIwMTUpIiwibWFudWFsT3ZlcnJpZGVUZXh0IjoiIn0sImNpdGF0aW9uSXRlbXMiOlt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quot;,&quot;citationItems&quot;:[{&quot;id&quot;:&quot;f94d52f6-4df5-3072-ac3c-565590cec369&quot;,&quot;itemData&quot;:{&quot;type&quot;:&quot;article-journal&quot;,&quot;id&quot;:&quot;f94d52f6-4df5-3072-ac3c-565590cec369&quot;,&quot;title&quot;:&quot;Transcranial stimulation over frontopolar cortex elucidates the choice attributes and neural mechanisms used to resolve exploration–exploitation trade-offs&quot;,&quot;author&quot;:[{&quot;family&quot;:&quot;Beharelle&quot;,&quot;given&quot;:&quot;Anjali Raja&quot;,&quot;parse-names&quot;:false,&quot;dropping-particle&quot;:&quot;&quot;,&quot;non-dropping-particle&quot;:&quot;&quot;},{&quot;family&quot;:&quot;Polanía&quot;,&quot;given&quot;:&quot;Rafael&quot;,&quot;parse-names&quot;:false,&quot;dropping-particle&quot;:&quot;&quot;,&quot;non-dropping-particle&quot;:&quot;&quot;},{&quot;family&quot;:&quot;Hare&quot;,&quot;given&quot;:&quot;Todd A.&quot;,&quot;parse-names&quot;:false,&quot;dropping-particle&quot;:&quot;&quot;,&quot;non-dropping-particle&quot;:&quot;&quot;},{&quot;family&quot;:&quot;Ruff&quot;,&quot;given&quot;:&quot;Christian C.&quot;,&quot;parse-names&quot;:false,&quot;dropping-particle&quot;:&quot;&quot;,&quot;non-dropping-particle&quot;:&quot;&quot;}],&quot;container-title&quot;:&quot;Journal of Neuroscience&quot;,&quot;DOI&quot;:&quot;10.1523/JNEUROSCI.2322-15.2015&quot;,&quot;ISSN&quot;:&quot;15292401&quot;,&quot;PMID&quot;:&quot;26511245&quot;,&quot;issued&quot;:{&quot;date-parts&quot;:[[2015,10,28]]},&quot;page&quot;:&quot;14544-14556&quot;,&quot;abstract&quot;:&quot;Optimal behavior requires striking a balance between exploiting tried-and-true options or exploring new possibilities. Neuroimaging studies have identified different brain regions in humans where neural activity is correlated with exploratory or exploitative behavior, but it is unclear whether this activity directly implements these choices or simply reflects a byproduct of the behavior. Moreover, it remains unknown whether arbitrating between exploration and exploitation can be influenced with exogenous methods, such as brain stimulation. In our study, we addressed these questions by selectively upregulating and down regulating neuronal excitability with anodal or cathodal transcranial direct current stimulation over right frontopolar cortex during a reward-learning task. This caused participants to make slower, more exploratory or faster, more exploitative decisions, respectively. Bayesian computational modeling revealed that stimulation affected how much participants took both expected and obtained rewards into account when choosing to exploit or explore: Cathodal stimulation resulted in an increased focus on the option expected to yield the highest payout, whereas anodal stimulation led to choices that were less influenced by anticipated payoff magnitudes and were more driven by recent negative reward prediction errors. These findings suggest that exploration is triggered by a neural mechanism that is sensitive to prior less-than-expected choice outcomes and thus pushes people to seek out alternative courses of action. Together, our findings establish a parsimonious neurobiological mechanism that causes exploration and exploitation, and they provide new insights into the choice features used by this mechanism to direct decision-making.&quot;,&quot;publisher&quot;:&quot;Society for Neuroscience&quot;,&quot;issue&quot;:&quot;43&quot;,&quot;volume&quot;:&quot;35&quot;,&quot;container-title-short&quot;:&quot;&quot;},&quot;isTemporary&quot;:false}]},{&quot;citationID&quot;:&quot;MENDELEY_CITATION_04c1a142-9aa6-47aa-9a58-4550b05d95f3&quot;,&quot;properties&quot;:{&quot;noteIndex&quot;:0},&quot;isEdited&quot;:false,&quot;manualOverride&quot;:{&quot;isManuallyOverridden&quot;:false,&quot;citeprocText&quot;:&quot;(Mansouri et al., 2015)&quot;,&quot;manualOverrideText&quot;:&quot;&quot;},&quot;citationTag&quot;:&quot;MENDELEY_CITATION_v3_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&quot;,&quot;citationItems&quot;:[{&quot;id&quot;:&quot;06e16615-551a-3caf-b8ad-7d968c736b1b&quot;,&quot;itemData&quot;:{&quot;type&quot;:&quot;article-journal&quot;,&quot;id&quot;:&quot;06e16615-551a-3caf-b8ad-7d968c736b1b&quot;,&quot;title&quot;:&quot;Behavioral consequences of selective damage to frontal pole and posterior cingulate cortices&quot;,&quot;author&quot;:[{&quot;family&quot;:&quot;Mansouri&quot;,&quot;given&quot;:&quot;Farshad A.&quot;,&quot;parse-names&quot;:false,&quot;dropping-particle&quot;:&quot;&quot;,&quot;non-dropping-particle&quot;:&quot;&quot;},{&quot;family&quot;:&quot;Buckley&quot;,&quot;given&quot;:&quot;Mark J.&quot;,&quot;parse-names&quot;:false,&quot;dropping-particle&quot;:&quot;&quot;,&quot;non-dropping-particle&quot;:&quot;&quot;},{&quot;family&quot;:&quot;Mahboubi&quot;,&quot;given&quot;:&quot;Majid&quot;,&quot;parse-names&quot;:false,&quot;dropping-particle&quot;:&quot;&quot;,&quot;non-dropping-particle&quot;:&quot;&quot;},{&quot;family&quot;:&quot;Tanaka&quot;,&quot;given&quot;:&quot;Keiji&quot;,&quot;parse-names&quot;:false,&quot;dropping-particle&quot;:&quot;&quot;,&quot;non-dropping-particle&quot;:&quot;&quot;}],&quot;container-title&quot;:&quot;Proceedings of the National Academy of Sciences of the United States of America&quot;,&quot;DOI&quot;:&quot;10.1073/pnas.1422629112&quot;,&quot;ISSN&quot;:&quot;10916490&quot;,&quot;PMID&quot;:&quot;26150522&quot;,&quot;issued&quot;:{&quot;date-parts&quot;:[[2015,7,21]]},&quot;page&quot;:&quot;E3940-E3949&quot;,&quot;abstract&quot;:&quot;Frontal pole cortex (FPC) and posterior cingulate cortex (PCC) have close neuroanatomical connections, and imaging studies have shown coactivation or codeactivation of these brain regions during performance of certain tasks. However, they are among the least well-understood regions of the primate brain. One reason for this is that the consequences of selective bilateral lesions to either structure have not previously been studied in any primate species. We studied the effects of circumscribed bilateral lesions to FPC or PCC on monkeys' ability to perform an analog of Wisconsin Card Sorting Test (WCST) and related tasks. In contrast to lesions in other prefrontal regions, neither posttraining FPC nor PCC lesions impaired animals' abilities to follow the rule switches that frequently occurred within the WCST task. However, FPC lesions were not without effect, because they augmented the ability of animals to adjust cognitive control after experiencing high levels of conflict (whereas PCC lesions did not have any effect). In addition, FPC-lesioned monkeys were more successful than controls or PCC-lesioned animals at remembering the relevant rule across experimentally imposed distractions involving either an intervening secondary task or a surprising delivery of free reward. Although prefrontal cortex posterior to FPC is specialized for mediating efficient goal-directed behavior to maximally exploit reward opportunities from ongoing tasks, our data led us to suggest that FPC is, instead, specialized for disengaging executive control from the current task and redistributing it to novel sources of reward to explore new opportunities/goals.&quot;,&quot;publisher&quot;:&quot;National Academy of Sciences&quot;,&quot;issue&quot;:&quot;29&quot;,&quot;volume&quot;:&quot;112&quot;,&quot;container-title-short&quot;:&quot;Proc Natl Acad Sci U S A&quot;},&quot;isTemporary&quot;:false}]},{&quot;citationID&quot;:&quot;MENDELEY_CITATION_699ba3ea-647d-4071-a77b-740a2acfb44c&quot;,&quot;properties&quot;:{&quot;noteIndex&quot;:0},&quot;isEdited&quot;:false,&quot;manualOverride&quot;:{&quot;isManuallyOverridden&quot;:false,&quot;citeprocText&quot;:&quot;(Bludau et al., 2014)&quot;,&quot;manualOverrideText&quot;:&quot;&quot;},&quot;citationTag&quot;:&quot;MENDELEY_CITATION_v3_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&quot;,&quot;citationItems&quot;:[{&quot;id&quot;:&quot;abc04c3b-32ba-3c56-9629-27073f43afb9&quot;,&quot;itemData&quot;:{&quot;type&quot;:&quot;article-journal&quot;,&quot;id&quot;:&quot;abc04c3b-32ba-3c56-9629-27073f43afb9&quot;,&quot;title&quot;:&quot;Cytoarchitecture, probability maps and functions of the human frontal pole&quot;,&quot;author&quot;:[{&quot;family&quot;:&quot;Bludau&quot;,&quot;given&quot;:&quot;S.&quot;,&quot;parse-names&quot;:false,&quot;dropping-particle&quot;:&quot;&quot;,&quot;non-dropping-particle&quot;:&quot;&quot;},{&quot;family&quot;:&quot;Eickhoff&quot;,&quot;given&quot;:&quot;S. B.&quot;,&quot;parse-names&quot;:false,&quot;dropping-particle&quot;:&quot;&quot;,&quot;non-dropping-particle&quot;:&quot;&quot;},{&quot;family&quot;:&quot;Mohlberg&quot;,&quot;given&quot;:&quot;H.&quot;,&quot;parse-names&quot;:false,&quot;dropping-particle&quot;:&quot;&quot;,&quot;non-dropping-particle&quot;:&quot;&quot;},{&quot;family&quot;:&quot;Caspers&quot;,&quot;given&quot;:&quot;S.&quot;,&quot;parse-names&quot;:false,&quot;dropping-particle&quot;:&quot;&quot;,&quot;non-dropping-particle&quot;:&quot;&quot;},{&quot;family&quot;:&quot;Laird&quot;,&quot;given&quot;:&quot;A. R.&quot;,&quot;parse-names&quot;:false,&quot;dropping-particle&quot;:&quot;&quot;,&quot;non-dropping-particle&quot;:&quot;&quot;},{&quot;family&quot;:&quot;Fox&quot;,&quot;given&quot;:&quot;P. T.&quot;,&quot;parse-names&quot;:false,&quot;dropping-particle&quot;:&quot;&quot;,&quot;non-dropping-particle&quot;:&quot;&quot;},{&quot;family&quot;:&quot;Schleicher&quot;,&quot;given&quot;:&quot;A.&quot;,&quot;parse-names&quot;:false,&quot;dropping-particle&quot;:&quot;&quot;,&quot;non-dropping-particle&quot;:&quot;&quot;},{&quot;family&quot;:&quot;Zilles&quot;,&quot;given&quot;:&quot;K.&quot;,&quot;parse-names&quot;:false,&quot;dropping-particle&quot;:&quot;&quot;,&quot;non-dropping-particle&quot;:&quot;&quot;},{&quot;family&quot;:&quot;Amunts&quot;,&quot;given&quot;:&quot;K.&quot;,&quot;parse-names&quot;:false,&quot;dropping-particle&quot;:&quot;&quot;,&quot;non-dropping-particle&quot;:&quot;&quot;}],&quot;container-title&quot;:&quot;NeuroImage&quot;,&quot;DOI&quot;:&quot;10.1016/j.neuroimage.2013.05.052&quot;,&quot;ISSN&quot;:&quot;10959572&quot;,&quot;PMID&quot;:&quot;23702412&quot;,&quot;issued&quot;:{&quot;date-parts&quot;:[[2014,6,1]]},&quot;page&quot;:&quot;260-275&quot;,&quot;abstract&quot;:&quot;The frontal pole has more expanded than any other part in the human brain as compared to our ancestors. It plays an important role for specifically human behavior and cognitive abilities, e.g. action selection ( Kovach et al., 2012). Evidence about divergent functions of its medial and lateral part has been provided, both in the healthy brain and in psychiatric disorders. The anatomical correlates of such functional segregation, however, are still unknown due to a lack of stereotaxic, microstructural maps obtained in a representative sample of brains. Here we show that the human frontopolar cortex consists of two cytoarchitectonically and functionally distinct areas: lateral frontopolar area 1 (Fp1) and medial frontopolar area 2 (Fp2). Based on observer-independent mapping in serial, cell-body stained sections of 10 brains, three-dimensional, probabilistic maps of areas Fp1 and Fp2 were created. They show, for each position of the reference space, the probability with which each area was found in a particular voxel. Applying these maps as seed regions for a meta-analysis revealed that Fp1 and Fp2 differentially contribute to functional networks: Fp1 was involved in cognition, working memory and perception, whereas Fp2 was part of brain networks underlying affective processing and social cognition. The present study thus disclosed cortical correlates of a functional segregation of the human frontopolar cortex. The probabilistic maps provide a sound anatomical basis for interpreting neuroimaging data in the living human brain, and open new perspectives for analyzing structure-function relationships in the prefrontal cortex. The new data will also serve as a starting point for further comparative studies between human and non-human primate brains. This allows finding similarities and differences in the organizational principles of the frontal lobe during evolution as neurobiological basis for our behavior and cognitive abilities.&quot;,&quot;publisher&quot;:&quot;Academic Press Inc.&quot;,&quot;volume&quot;:&quot;93&quot;,&quot;container-title-short&quot;:&quot;Neuroimage&quot;},&quot;isTemporary&quot;:false}]},{&quot;citationID&quot;:&quot;MENDELEY_CITATION_e0a6e85b-c86d-4890-9c93-f1e564c2d34e&quot;,&quot;properties&quot;:{&quot;noteIndex&quot;:0},&quot;isEdited&quot;:false,&quot;manualOverride&quot;:{&quot;isManuallyOverridden&quot;:false,&quot;citeprocText&quot;:&quot;(Jacobs et al., 2001; Ramnani &amp;#38; Owen, 2004)&quot;,&quot;manualOverrideText&quot;:&quot;&quot;},&quot;citationTag&quot;:&quot;MENDELEY_CITATION_v3_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&quot;,&quot;citationItems&quot;:[{&quot;id&quot;:&quot;3fa57543-3429-3c58-9f55-d41f604c11bc&quot;,&quot;itemData&quot;:{&quot;type&quot;:&quot;article-journal&quot;,&quot;id&quot;:&quot;3fa57543-3429-3c58-9f55-d41f604c11bc&quot;,&quot;title&quot;:&quot;Regional dendritic and spine variation in human cerebral cortex: a quantitative golgi study&quot;,&quot;author&quot;:[{&quot;family&quot;:&quot;Jacobs&quot;,&quot;given&quot;:&quot;Bob&quot;,&quot;parse-names&quot;:false,&quot;dropping-particle&quot;:&quot;&quot;,&quot;non-dropping-particle&quot;:&quot;&quot;},{&quot;family&quot;:&quot;Schall&quot;,&quot;given&quot;:&quot;Matthew&quot;,&quot;parse-names&quot;:false,&quot;dropping-particle&quot;:&quot;&quot;,&quot;non-dropping-particle&quot;:&quot;&quot;},{&quot;family&quot;:&quot;Prather&quot;,&quot;given&quot;:&quot;Melissa&quot;,&quot;parse-names&quot;:false,&quot;dropping-particle&quot;:&quot;&quot;,&quot;non-dropping-particle&quot;:&quot;&quot;},{&quot;family&quot;:&quot;Kapler&quot;,&quot;given&quot;:&quot;Elisa&quot;,&quot;parse-names&quot;:false,&quot;dropping-particle&quot;:&quot;&quot;,&quot;non-dropping-particle&quot;:&quot;&quot;},{&quot;family&quot;:&quot;Driscoll&quot;,&quot;given&quot;:&quot;Lori&quot;,&quot;parse-names&quot;:false,&quot;dropping-particle&quot;:&quot;&quot;,&quot;non-dropping-particle&quot;:&quot;&quot;},{&quot;family&quot;:&quot;Baca&quot;,&quot;given&quot;:&quot;Serapio&quot;,&quot;parse-names&quot;:false,&quot;dropping-particle&quot;:&quot;&quot;,&quot;non-dropping-particle&quot;:&quot;&quot;},{&quot;family&quot;:&quot;Jacobs&quot;,&quot;given&quot;:&quot;Jesse&quot;,&quot;parse-names&quot;:false,&quot;dropping-particle&quot;:&quot;&quot;,&quot;non-dropping-particle&quot;:&quot;&quot;},{&quot;family&quot;:&quot;Ford&quot;,&quot;given&quot;:&quot;Kevin&quot;,&quot;parse-names&quot;:false,&quot;dropping-particle&quot;:&quot;&quot;,&quot;non-dropping-particle&quot;:&quot;&quot;},{&quot;family&quot;:&quot;Wainwright&quot;,&quot;given&quot;:&quot;Marcy&quot;,&quot;parse-names&quot;:false,&quot;dropping-particle&quot;:&quot;&quot;,&quot;non-dropping-particle&quot;:&quot;&quot;},{&quot;family&quot;:&quot;Treml&quot;,&quot;given&quot;:&quot;Melinda&quot;,&quot;parse-names&quot;:false,&quot;dropping-particle&quot;:&quot;&quot;,&quot;non-dropping-particle&quot;:&quot;&quot;}],&quot;container-title&quot;:&quot;Cerebral cortex (New York, N.Y. : 1991)&quot;,&quot;accessed&quot;:{&quot;date-parts&quot;:[[2024,1,24]]},&quot;DOI&quot;:&quot;10.1093/CERCOR/11.6.558&quot;,&quot;ISSN&quot;:&quot;1047-3211&quot;,&quot;PMID&quot;:&quot;11375917&quot;,&quot;URL&quot;:&quot;https://pubmed.ncbi.nlm.nih.gov/11375917/&quot;,&quot;issued&quot;:{&quot;date-parts&quot;:[[2001]]},&quot;page&quot;:&quot;558-571&quot;,&quot;abstract&quot;:&quot;The present study explored differences in dendritic/spine extent across several human cortical regions. Specifically, the basilar dendrites/spines of supragranular pyramidal cells were examined in eight Brodmann's areas (BA) arranged according to Benson's (1993, Behav Neurol 6:75-81) functional hierarchy: primary cortex (somatosensory, BA3-1-2; motor, BA4), unimodal cortex (Wernicke's area, BA22; Broca's area, BA44), heteromodal cortex (supplementary motor area, BA6β; angular gyrus, BA39) and supramodal cortex (superior frontopolar zone, BA10; inferior frontopolar zone, BA11). To capture more general aspects of regional variability, primary and unimodal areas were designated as low integrative regions; heteromodal and supramodal areas were designated as high integrative regions. Tissue was obtained from the left hemisphere of 10 neurologically normal individuals (Mage = 30 ± 17 years; five males, five females) and stained with a modified rapid Golgi technique. Ten neurons were sampled from each cortical region (n = 800) and evaluated according to total dendritic length, mean segment length, dendritic segment count, dendritic spine number and dendritic spine density. Despite considerable inter-individual variation, there were significant differences across the eight Brodmann's areas and between the high and low integrative regions for all dendritic and spine measures. Dendritic systems in primary and unimodal regions were consistently less complex than in heteromodal and supramodal areas. The range within these rankings was substantial, with total dendritic length in BA10 being 31% greater than that in BA3-1-2, and dendritic spine number being 69% greater. These findings demonstrate that cortical regions involved in the early stages of processing (e.g. primary sensory areas) generally exhibit less complex dendritic/spine systems than those regions involved in the later stages of information processing (e.g. prefrontal cortex). This dendritic progression appears to reflect significant differences in the nature of cortical processing, with spine-dense neurons at hierarchically higher association levels integrating a broader range of synaptic input than those at lower cortical levels.&quot;,&quot;publisher&quot;:&quot;Cereb Cortex&quot;,&quot;issue&quot;:&quot;6&quot;,&quot;volume&quot;:&quot;11&quot;,&quot;container-title-short&quot;:&quot;Cereb Cortex&quot;},&quot;isTemporary&quot;:false},{&quot;id&quot;:&quot;1d492d4d-5733-3776-b1dd-507044e43ece&quot;,&quot;itemData&quot;:{&quot;type&quot;:&quot;article&quot;,&quot;id&quot;:&quot;1d492d4d-5733-3776-b1dd-507044e43ece&quot;,&quot;title&quot;:&quot;Anterior prefrontal cortex: Insights into function from anatomy and neuroimaging&quot;,&quot;author&quot;:[{&quot;family&quot;:&quot;Ramnani&quot;,&quot;given&quot;:&quot;Narender&quot;,&quot;parse-names&quot;:false,&quot;dropping-particle&quot;:&quot;&quot;,&quot;non-dropping-particle&quot;:&quot;&quot;},{&quot;family&quot;:&quot;Owen&quot;,&quot;given&quot;:&quot;Adrian M.&quot;,&quot;parse-names&quot;:false,&quot;dropping-particle&quot;:&quot;&quot;,&quot;non-dropping-particle&quot;:&quot;&quot;}],&quot;container-title&quot;:&quot;Nature Reviews Neuroscience&quot;,&quot;DOI&quot;:&quot;10.1038/nrn1343&quot;,&quot;ISSN&quot;:&quot;1471003X&quot;,&quot;PMID&quot;:&quot;14976518&quot;,&quot;issued&quot;:{&quot;date-parts&quot;:[[2004]]},&quot;page&quot;:&quot;184-194&quot;,&quot;abstract&quot;:&quot;The anterior prefrontal cortex (aPFC), or Brodmann area 10, is one of the least well understood regions of the human brain. Work with non-human primates has provided almost no indications as to the function of this area. In recent years, investigators have attempted to integrate findings from functional neuroimaging studies in humans to generate models that might describe the contribution that this area makes to cognition. In all cases, however, such explanations are either too tied to a given task to be plausible or too general to be theoretically useful. Here, we use an account that is consistent with the connectional and cellular anatomy of the aPFC to explain the key features of existing models within a common theoretical framework. The results indicate a specific role for this region in integrating the outcomes of two or more separate cognitive operations in the pursuit of a higher behavioural goal.&quot;,&quot;publisher&quot;:&quot;Nature Publishing Group&quot;,&quot;issue&quot;:&quot;3&quot;,&quot;volume&quot;:&quot;5&quot;,&quot;container-title-short&quot;:&quot;Nat Rev Neurosci&quot;},&quot;isTemporary&quot;:false}]},{&quot;citationID&quot;:&quot;MENDELEY_CITATION_7aa83603-579f-4a27-b389-e923558d7706&quot;,&quot;properties&quot;:{&quot;noteIndex&quot;:0},&quot;isEdited&quot;:false,&quot;manualOverride&quot;:{&quot;isManuallyOverridden&quot;:false,&quot;citeprocText&quot;:&quot;(Lottem et al., 2018; Vertechi et al., 2020)&quot;,&quot;manualOverrideText&quot;:&quot;&quot;},&quot;citationTag&quot;:&quot;MENDELEY_CITATION_v3_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&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id&quot;:&quot;89496abb-e370-35a5-a82a-199cba638e38&quot;,&quot;itemData&quot;:{&quot;type&quot;:&quot;article-journal&quot;,&quot;id&quot;:&quot;89496abb-e370-35a5-a82a-199cba638e38&quot;,&quot;title&quot;:&quot;Inference-Based Decisions in a Hidden State Foraging Task: Differential Contributions of Prefrontal Cortical Areas&quot;,&quot;author&quot;:[{&quot;family&quot;:&quot;Vertechi&quot;,&quot;given&quot;:&quot;Pietro&quot;,&quot;parse-names&quot;:false,&quot;dropping-particle&quot;:&quot;&quot;,&quot;non-dropping-particle&quot;:&quot;&quot;},{&quot;family&quot;:&quot;Lottem&quot;,&quot;given&quot;:&quot;Eran&quot;,&quot;parse-names&quot;:false,&quot;dropping-particle&quot;:&quot;&quot;,&quot;non-dropping-particle&quot;:&quot;&quot;},{&quot;family&quot;:&quot;Sarra&quot;,&quot;given&quot;:&quot;Dario&quot;,&quot;parse-names&quot;:false,&quot;dropping-particle&quot;:&quot;&quot;,&quot;non-dropping-particle&quot;:&quot;&quot;},{&quot;family&quot;:&quot;Godinho&quot;,&quot;given&quot;:&quot;Beatriz&quot;,&quot;parse-names&quot;:false,&quot;dropping-particle&quot;:&quot;&quot;,&quot;non-dropping-particle&quot;:&quot;&quot;},{&quot;family&quot;:&quot;Treves&quot;,&quot;given&quot;:&quot;Isaac&quot;,&quot;parse-names&quot;:false,&quot;dropping-particle&quot;:&quot;&quot;,&quot;non-dropping-particle&quot;:&quot;&quot;},{&quot;family&quot;:&quot;Quendera&quot;,&quot;given&quot;:&quot;Tiago&quot;,&quot;parse-names&quot;:false,&quot;dropping-particle&quot;:&quot;&quot;,&quot;non-dropping-particle&quot;:&quot;&quot;},{&quot;family&quot;:&quot;Oude Lohuis&quot;,&quot;given&quot;:&quot;Matthijs Nicolai&quot;,&quot;parse-names&quot;:false,&quot;dropping-particle&quot;:&quot;&quot;,&quot;non-dropping-particle&quot;:&quot;&quot;},{&quot;family&quot;:&quot;Mainen&quot;,&quot;given&quot;:&quot;Zachary F.&quot;,&quot;parse-names&quot;:false,&quot;dropping-particle&quot;:&quot;&quot;,&quot;non-dropping-particle&quot;:&quot;&quot;}],&quot;container-title&quot;:&quot;Neuron&quot;,&quot;DOI&quot;:&quot;10.1016/j.neuron.2020.01.017&quot;,&quot;ISSN&quot;:&quot;10974199&quot;,&quot;PMID&quot;:&quot;32048995&quot;,&quot;issued&quot;:{&quot;date-parts&quot;:[[2020,4,8]]},&quot;page&quot;:&quot;166-176.e6&quot;,&quot;abstract&quot;:&quot;Essential features of the world are often hidden and must be inferred by constructing internal models based on indirect evidence. Here, to study the mechanisms of inference, we establish a foraging task that is naturalistic and easily learned yet can distinguish inference from simpler strategies such as the direct integration of sensory data. We show that both mice and humans learn a strategy consistent with optimal inference of a hidden state. However, humans acquire this strategy more than an order of magnitude faster than mice. Using optogenetics in mice, we show that orbitofrontal and anterior cingulate cortex inactivation impacts task performance, but only orbitofrontal inactivation reverts mice from an inference-based to a stimulus-bound decision strategy. These results establish a cross-species paradigm for studying the problem of inference-based decision making and begins to dissect the network of brain regions crucial for its performance.&quot;,&quot;publisher&quot;:&quot;Cell Press&quot;,&quot;issue&quot;:&quot;1&quot;,&quot;volume&quot;:&quot;106&quot;,&quot;container-title-short&quot;:&quot;Neuron&quot;},&quot;isTemporary&quot;:false}]},{&quot;citationID&quot;:&quot;MENDELEY_CITATION_3e988da1-7cb6-4f50-9479-fd67d9cde620&quot;,&quot;properties&quot;:{&quot;noteIndex&quot;:0},&quot;isEdited&quot;:false,&quot;manualOverride&quot;:{&quot;isManuallyOverridden&quot;:false,&quot;citeprocText&quot;:&quot;(Orsini et al., 2020)&quot;,&quot;manualOverrideText&quot;:&quot;&quot;},&quot;citationTag&quot;:&quot;MENDELEY_CITATION_v3_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&quot;,&quot;citationItems&quot;:[{&quot;id&quot;:&quot;c532d100-dce6-30a6-8a04-b9e74643f2a9&quot;,&quot;itemData&quot;:{&quot;type&quot;:&quot;article-journal&quot;,&quot;id&quot;:&quot;c532d100-dce6-30a6-8a04-b9e74643f2a9&quot;,&quot;title&quot;:&quot;Distinct relationships between risky decision making and cocaine self-administration under short- and long-access conditions&quot;,&quot;author&quot;:[{&quot;family&quot;:&quot;Orsini&quot;,&quot;given&quot;:&quot;Caitlin A.&quot;,&quot;parse-names&quot;:false,&quot;dropping-particle&quot;:&quot;&quot;,&quot;non-dropping-particle&quot;:&quot;&quot;},{&quot;family&quot;:&quot;Blaes&quot;,&quot;given&quot;:&quot;Shelby L.&quot;,&quot;parse-names&quot;:false,&quot;dropping-particle&quot;:&quot;&quot;,&quot;non-dropping-particle&quot;:&quot;&quot;},{&quot;family&quot;:&quot;Dragone&quot;,&quot;given&quot;:&quot;Richard J.&quot;,&quot;parse-names&quot;:false,&quot;dropping-particle&quot;:&quot;&quot;,&quot;non-dropping-particle&quot;:&quot;&quot;},{&quot;family&quot;:&quot;Betzhold&quot;,&quot;given&quot;:&quot;Sara M.&quot;,&quot;parse-names&quot;:false,&quot;dropping-particle&quot;:&quot;&quot;,&quot;non-dropping-particle&quot;:&quot;&quot;},{&quot;family&quot;:&quot;Finner&quot;,&quot;given&quot;:&quot;Alyssa M.&quot;,&quot;parse-names&quot;:false,&quot;dropping-particle&quot;:&quot;&quot;,&quot;non-dropping-particle&quot;:&quot;&quot;},{&quot;family&quot;:&quot;Bizon&quot;,&quot;given&quot;:&quot;Jennifer L.&quot;,&quot;parse-names&quot;:false,&quot;dropping-particle&quot;:&quot;&quot;,&quot;non-dropping-particle&quot;:&quot;&quot;},{&quot;family&quot;:&quot;Setlow&quot;,&quot;given&quot;:&quot;Barry&quot;,&quot;parse-names&quot;:false,&quot;dropping-particle&quot;:&quot;&quot;,&quot;non-dropping-particle&quot;:&quot;&quot;}],&quot;container-title&quot;:&quot;Progress in Neuro-Psychopharmacology and Biological Psychiatry&quot;,&quot;DOI&quot;:&quot;10.1016/j.pnpbp.2019.109791&quot;,&quot;ISSN&quot;:&quot;18784216&quot;,&quot;PMID&quot;:&quot;31676462&quot;,&quot;issued&quot;:{&quot;date-parts&quot;:[[2020,3,2]]},&quot;abstract&quot;:&quot;Substance use is strongly associated with impaired decision making, with cocaine use particularly linked to elevated risky and impulsive choice. It is not clear, however, whether such maladaptive decision making is a consequence of cocaine use or instead precedes and predisposes individuals to cocaine use. The current study was designed to specifically address the latter possibility with respect to risky choice in both male and female rats. Rats were first trained in a “Risky Decision-making Task” (RDT), in which they made discrete choices between a small, “safe” food reward and a large, “risky” food reward accompanied by increasing probabilities of mild footshock punishment. After reaching stable performance, rats underwent jugular catheter surgery followed by either short-access cocaine self-administration sessions (2 h, 0.5 mg/kg/infusion) for 5 days or long-access cocaine self-administration sessions (6 h, 0.5 mg/kg/infusion) for 14 days. Under short-access conditions, there was no relationship between risk preference and changes in cocaine intake over time, but greater risk aversion in females predicted greater overall cocaine intake. Under long-access conditions, heightened risk taking predicted greater escalation of cocaine intake over the course of self-administration, supporting the notion that pre-existing risk-taking behavior predicts cocaine intake. Collectively, results from these experiments have implications for understanding and identifying pre-existing vulnerabilities to substance use, which may lead to strategies to prevent development of substance use disorders.&quot;,&quot;publisher&quot;:&quot;Elsevier Inc.&quot;,&quot;volume&quot;:&quot;98&quot;,&quot;container-title-short&quot;:&quot;Prog Neuropsychopharmacol Biol Psychiatry&quot;},&quot;isTemporary&quot;:false}]},{&quot;citationID&quot;:&quot;MENDELEY_CITATION_6834d6df-d3dd-4d01-8b98-816ae72a7ab4&quot;,&quot;properties&quot;:{&quot;noteIndex&quot;:0},&quot;isEdited&quot;:false,&quot;manualOverride&quot;:{&quot;isManuallyOverridden&quot;:false,&quot;citeprocText&quot;:&quot;(Karlsson et al., 2012)&quot;,&quot;manualOverrideText&quot;:&quot;&quot;},&quot;citationTag&quot;:&quot;MENDELEY_CITATION_v3_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&quot;,&quot;citationItems&quot;:[{&quot;id&quot;:&quot;f3b8291f-9fca-307f-a844-dadbbd8a9c4c&quot;,&quot;itemData&quot;:{&quot;type&quot;:&quot;article-journal&quot;,&quot;id&quot;:&quot;f3b8291f-9fca-307f-a844-dadbbd8a9c4c&quot;,&quot;title&quot;:&quot;Network resets in medial prefrontal cortex mark the onset of behavioral uncertainty&quot;,&quot;author&quot;:[{&quot;family&quot;:&quot;Karlsson&quot;,&quot;given&quot;:&quot;Mattias P.&quot;,&quot;parse-names&quot;:false,&quot;dropping-particle&quot;:&quot;&quot;,&quot;non-dropping-particle&quot;:&quot;&quot;},{&quot;family&quot;:&quot;Tervo&quot;,&quot;given&quot;:&quot;Dougal G.R.&quot;,&quot;parse-names&quot;:false,&quot;dropping-particle&quot;:&quot;&quot;,&quot;non-dropping-particle&quot;:&quot;&quot;},{&quot;family&quot;:&quot;Karpova&quot;,&quot;given&quot;:&quot;Alla Y.&quot;,&quot;parse-names&quot;:false,&quot;dropping-particle&quot;:&quot;&quot;,&quot;non-dropping-particle&quot;:&quot;&quot;}],&quot;container-title&quot;:&quot;Science (New York, N.Y.)&quot;,&quot;accessed&quot;:{&quot;date-parts&quot;:[[2024,1,24]]},&quot;DOI&quot;:&quot;10.1126/SCIENCE.1226518&quot;,&quot;ISSN&quot;:&quot;1095-9203&quot;,&quot;PMID&quot;:&quot;23042898&quot;,&quot;URL&quot;:&quot;https://pubmed.ncbi.nlm.nih.gov/23042898/&quot;,&quot;issued&quot;:{&quot;date-parts&quot;:[[2012,10,5]]},&quot;page&quot;:&quot;135-139&quot;,&quot;abstract&quot;:&quot;Regions within the prefrontal cortex are thought to process beliefs about the world, but little is known about the circuit dynamics underlying the formation and modification of these beliefs. Using a task that permits dissociation between the activity encoding an animal's internal state and that encoding aspects of behavior, we found that transient increases in the volatility of activity in the rat medial prefrontal cortex accompany periods when an animal's belief is modified after an environmental change. Activity across the majority of sampled neurons underwent marked, abrupt, and coordinated changes when prior belief was abandoned in favor of exploration of alternative strategies. These dynamics reflect network switches to a state of instability, which diminishes over the period of exploration as new stable representations are formed.&quot;,&quot;publisher&quot;:&quot;Science&quot;,&quot;issue&quot;:&quot;6103&quot;,&quot;volume&quot;:&quot;338&quot;,&quot;container-title-short&quot;:&quot;Science&quot;},&quot;isTemporary&quot;:false}]},{&quot;citationID&quot;:&quot;MENDELEY_CITATION_97cbcf8f-2d6f-4f13-969c-6924ffe8bc7d&quot;,&quot;properties&quot;:{&quot;noteIndex&quot;:0},&quot;isEdited&quot;:false,&quot;manualOverride&quot;:{&quot;isManuallyOverridden&quot;:false,&quot;citeprocText&quot;:&quot;(Lee et al., 2016)&quot;,&quot;manualOverrideText&quot;:&quot;&quot;},&quot;citationTag&quot;:&quot;MENDELEY_CITATION_v3_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&quot;,&quot;citationItems&quot;:[{&quot;id&quot;:&quot;c0834647-54a2-38c4-a70f-e34df3e0bf7d&quot;,&quot;itemData&quot;:{&quot;type&quot;:&quot;article-journal&quot;,&quot;id&quot;:&quot;c0834647-54a2-38c4-a70f-e34df3e0bf7d&quot;,&quot;title&quot;:&quot;Enhanced neuronal activity in the medial prefrontal cortex during social approach behavior&quot;,&quot;author&quot;:[{&quot;family&quot;:&quot;Lee&quot;,&quot;given&quot;:&quot;Eunee&quot;,&quot;parse-names&quot;:false,&quot;dropping-particle&quot;:&quot;&quot;,&quot;non-dropping-particle&quot;:&quot;&quot;},{&quot;family&quot;:&quot;Rhim&quot;,&quot;given&quot;:&quot;Issac&quot;,&quot;parse-names&quot;:false,&quot;dropping-particle&quot;:&quot;&quot;,&quot;non-dropping-particle&quot;:&quot;&quot;},{&quot;family&quot;:&quot;Lee&quot;,&quot;given&quot;:&quot;Jong Won&quot;,&quot;parse-names&quot;:false,&quot;dropping-particle&quot;:&quot;&quot;,&quot;non-dropping-particle&quot;:&quot;&quot;},{&quot;family&quot;:&quot;Ghim&quot;,&quot;given&quot;:&quot;Jeong Wook&quot;,&quot;parse-names&quot;:false,&quot;dropping-particle&quot;:&quot;&quot;,&quot;non-dropping-particle&quot;:&quot;&quot;},{&quot;family&quot;:&quot;Lee&quot;,&quot;given&quot;:&quot;Seungjoon&quot;,&quot;parse-names&quot;:false,&quot;dropping-particle&quot;:&quot;&quot;,&quot;non-dropping-particle&quot;:&quot;&quot;},{&quot;family&quot;:&quot;Kim&quot;,&quot;given&quot;:&quot;Eunjoon&quot;,&quot;parse-names&quot;:false,&quot;dropping-particle&quot;:&quot;&quot;,&quot;non-dropping-particle&quot;:&quot;&quot;},{&quot;family&quot;:&quot;Jung&quot;,&quot;given&quot;:&quot;Min Whan&quot;,&quot;parse-names&quot;:false,&quot;dropping-particle&quot;:&quot;&quot;,&quot;non-dropping-particle&quot;:&quot;&quot;}],&quot;container-title&quot;:&quot;Journal of Neuroscience&quot;,&quot;DOI&quot;:&quot;10.1523/JNEUROSCI.0307-16.2016&quot;,&quot;ISSN&quot;:&quot;15292401&quot;,&quot;PMID&quot;:&quot;27358451&quot;,&quot;issued&quot;:{&quot;date-parts&quot;:[[2016,6,29]]},&quot;page&quot;:&quot;6926-6936&quot;,&quot;abstract&quot;:&quot;Although the medial prefrontal cortex (mPFC) is known to play a crucial role in rodent social behavior, little is known aboutmPFCneural correlates of social behavior. In the present study,weexamined single-neuron activity in themPFCof mice performing a modified version of the three-chamber test. We found that a subset of mPFC neurons elevate discharge rates when approaching a stranger mouse but not when approaching an inanimate object or an empty chamber. Our results reveal mPFC neural activity that is correlated with social approach behavior in a widely used social-interaction paradigm. These findings might be helpful for future investigations ofmPFCneural processes underlying social interaction in health and disease.&quot;,&quot;publisher&quot;:&quot;Society for Neuroscience&quot;,&quot;issue&quot;:&quot;26&quot;,&quot;volume&quot;:&quot;36&quot;,&quot;container-title-short&quot;:&quot;&quot;},&quot;isTemporary&quot;:false}]},{&quot;citationID&quot;:&quot;MENDELEY_CITATION_ab62a9c8-94fc-47c0-83e7-99f26c1e124c&quot;,&quot;properties&quot;:{&quot;noteIndex&quot;:0},&quot;isEdited&quot;:false,&quot;manualOverride&quot;:{&quot;isManuallyOverridden&quot;:false,&quot;citeprocText&quot;:&quot;(Bechara et al., 2003; Herry et al., 1999; Onge et al., 2012; Tang et al., 2021)&quot;,&quot;manualOverrideText&quot;:&quot;&quot;},&quot;citationTag&quot;:&quot;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&quot;,&quot;citationItems&quot;:[{&quot;id&quot;:&quot;4bc7ac7b-bb2e-3b08-a331-07ca3cacaf9c&quot;,&quot;itemData&quot;:{&quot;type&quot;:&quot;article-journal&quot;,&quot;id&quot;:&quot;4bc7ac7b-bb2e-3b08-a331-07ca3cacaf9c&quot;,&quot;title&quot;:&quot;Separate Prefrontal-Subcortical Circuits Mediate Different Components of Risk-Based Decision Making&quot;,&quot;author&quot;:[{&quot;family&quot;:&quot;Onge&quot;,&quot;given&quot;:&quot;Jennifer R.St&quot;,&quot;parse-names&quot;:false,&quot;dropping-particle&quot;:&quot;&quot;,&quot;non-dropping-particle&quot;:&quot;&quot;},{&quot;family&quot;:&quot;Stopper&quot;,&quot;given&quot;:&quot;Colin M.&quot;,&quot;parse-names&quot;:false,&quot;dropping-particle&quot;:&quot;&quot;,&quot;non-dropping-particle&quot;:&quot;&quot;},{&quot;family&quot;:&quot;Zahm&quot;,&quot;given&quot;:&quot;Daniel S.&quot;,&quot;parse-names&quot;:false,&quot;dropping-particle&quot;:&quot;&quot;,&quot;non-dropping-particle&quot;:&quot;&quot;},{&quot;family&quot;:&quot;Floresco&quot;,&quot;given&quot;:&quot;Stan B.&quot;,&quot;parse-names&quot;:false,&quot;dropping-particle&quot;:&quot;&quot;,&quot;non-dropping-particle&quot;:&quot;&quot;}],&quot;container-title&quot;:&quot;Journal of Neuroscience&quot;,&quot;accessed&quot;:{&quot;date-parts&quot;:[[2024,1,24]]},&quot;DOI&quot;:&quot;10.1523/JNEUROSCI.5625-11.2012&quot;,&quot;ISSN&quot;:&quot;0270-6474&quot;,&quot;PMID&quot;:&quot;22357871&quot;,&quot;URL&quot;:&quot;https://www.jneurosci.org/content/32/8/2886&quot;,&quot;issued&quot;:{&quot;date-parts&quot;:[[2012,2,22]]},&quot;page&quot;:&quot;2886-2899&quot;,&quot;abstract&quot;:&quot;Choosing between smaller, assured rewards or larger, uncertain ones requires reconciliation of competing biases toward more certain or riskier options. We used disconnection and neuroanatomical techniques to reveal that separate, yet interconnected, neural pathways linking the medial prefrontal cortex (PFC), the basolateral amygdala (BLA), and nucleus accumbens (NAc) contribute to these different decision biases in rats. Disrupting communication between the BLA and NAc revealed that this subcortical circuit biases choice toward larger, uncertain rewards on a probabilistic discounting task. In contrast, disconnections between the BLA and PFC increased choice of the Large/Risky option. PFC–NAc disconnections did not affect choice but did increase choice latencies and trial omissions. Neuroanatomical studies confirmed that projection pathways carrying axons from BLA-to-PFC transverse a distinctly different route relative to PFC-to-BLA pathways (via the ventrolateral amydalofugal pathway and ventromedial internal capsule, respectively). We exploited these dissociable axonal pathways to selectively disrupt bottom-up and top-down communication between the BLA and PFC. Subsequent disconnection studies revealed that disruption of top-down (but not bottom-up) information transfer between the medial PFC and BLA increased choice of the larger, riskier option, suggesting that this circuit facilitates tracking of actions and outcomes to temper urges for riskier rewards as they become less profitable. These findings provide novel insight into the dynamic competition between these cortical/subcortical circuits that shape our decision biases and underlie conflicting urges when evaluating options that vary in terms of potential risks and rewards.&quot;,&quot;publisher&quot;:&quot;Society for Neuroscience&quot;,&quot;issue&quot;:&quot;8&quot;,&quot;volume&quot;:&quot;32&quot;,&quot;container-title-short&quot;:&quot;&quot;},&quot;isTemporary&quot;:false},{&quot;id&quot;:&quot;3ac42acc-7d69-3032-9429-976901c359c1&quot;,&quot;itemData&quot;:{&quot;type&quot;:&quot;article-journal&quot;,&quot;id&quot;:&quot;3ac42acc-7d69-3032-9429-976901c359c1&quot;,&quot;title&quot;:&quot;Plasticity in the mediodorsal thalamo-prefrontal cortical transmission in behaving mice&quot;,&quot;author&quot;:[{&quot;family&quot;:&quot;Herry&quot;,&quot;given&quot;:&quot;Cyril&quot;,&quot;parse-names&quot;:false,&quot;dropping-particle&quot;:&quot;&quot;,&quot;non-dropping-particle&quot;:&quot;&quot;},{&quot;family&quot;:&quot;Vouimba&quot;,&quot;given&quot;:&quot;Rose Marie&quot;,&quot;parse-names&quot;:false,&quot;dropping-particle&quot;:&quot;&quot;,&quot;non-dropping-particle&quot;:&quot;&quot;},{&quot;family&quot;:&quot;Garcia&quot;,&quot;given&quot;:&quot;René&quot;,&quot;parse-names&quot;:false,&quot;dropping-particle&quot;:&quot;&quot;,&quot;non-dropping-particle&quot;:&quot;&quot;}],&quot;container-title&quot;:&quot;Journal of Neurophysiology&quot;,&quot;accessed&quot;:{&quot;date-parts&quot;:[[2024,1,24]]},&quot;DOI&quot;:&quot;10.1152/JN.1999.82.5.2827/ASSET/IMAGES/LARGE/9K1190588005.JPEG&quot;,&quot;ISSN&quot;:&quot;00223077&quot;,&quot;PMID&quot;:&quot;10561450&quot;,&quot;URL&quot;:&quot;https://journals.physiology.org/doi/10.1152/jn.1999.82.5.2827&quot;,&quot;issued&quot;:{&quot;date-parts&quot;:[[1999]]},&quot;page&quot;:&quot;2827-2832&quot;,&quot;abstract&quot;:&quot;We studied changes in thalamo-prefrontal cortical transmission in behaving mice following both low-frequency stimulation of the mediodorsal thalamus (MD) and during extinction of a conditioned fear response. Electrical stimulation of the MD induces a field potential in the medial prefrontal cortex (mPFC) characterized by two initial negative-positive complexes (N1-P1 and N2-P2) followed by two positive-negative complexes (P2- N3 and P3-N4). The N1-P1 and N2-P2 complexes were identified as resulting from orthodromic and antidromic prefrontal activation, respectively. Because the two complexes were not often easily dissociated, plasticity in the prefrontal synaptic transmission was considered to result from changes in N1- P2 amplitude. Low-frequency thalamic stimulation (1,200 pulses at 2 Hz) produced either long-term (at least 32 min) depression or potentiation of the N1-P2 amplitude. Mice submitted to fear conditioning (tone-shock association), displayed on the first day of extinction (tone-alone presentations) a strong freezing behavior, which decreased progressively, but was still high the following day. Extinction of conditioned fear was accompanied the first day by a depression of prefrontal transmission, which was converted into potentiation the following day. Potentiation of prefrontal transmission lasted at least 24 h following the second day of the fear extinction procedure. In conclusion, low-frequency thalamic stimulation can produce, in behaving mice, either depression or potentiation of prefrontal synaptic transmission. Decrease in prefrontal synaptic transmission observed during the first day of extinction may reflect processing of the high degree of predictiveness of danger (unconditioned stimulus: US) by the aversive conditioned stimulus (CS). However, the subsequent potentiation of transmission in the mPFC may be related to processing of cognitive information such as the CS will no longer be followed by the US, even if emotional response (freezing) to the CS is still high.&quot;,&quot;publisher&quot;:&quot;American Physiological Society&quot;,&quot;issue&quot;:&quot;5&quot;,&quot;volume&quot;:&quot;82&quot;,&quot;container-title-short&quot;:&quot;J Neurophysiol&quot;},&quot;isTemporary&quot;:false},{&quot;id&quot;:&quot;ba8b5495-ca9f-3e34-b94e-1d528eb6b932&quot;,&quot;itemData&quot;:{&quot;type&quot;:&quot;article-journal&quot;,&quot;id&quot;:&quot;ba8b5495-ca9f-3e34-b94e-1d528eb6b932&quot;,&quot;title&quot;:&quot;Role of the Amygdala in Decision-Making&quot;,&quot;author&quot;:[{&quot;family&quot;:&quot;Bechara&quot;,&quot;given&quot;:&quot;Antoine&quot;,&quot;parse-names&quot;:false,&quot;dropping-particle&quot;:&quot;&quot;,&quot;non-dropping-particle&quot;:&quot;&quot;},{&quot;family&quot;:&quot;Damasio&quot;,&quot;given&quot;:&quot;Hanna&quot;,&quot;parse-names&quot;:false,&quot;dropping-particle&quot;:&quot;&quot;,&quot;non-dropping-particle&quot;:&quot;&quot;},{&quot;family&quot;:&quot;Damasio&quot;,&quot;given&quot;:&quot;Antonio R.&quot;,&quot;parse-names&quot;:false,&quot;dropping-particle&quot;:&quot;&quot;,&quot;non-dropping-particle&quot;:&quot;&quot;}],&quot;container-title&quot;:&quot;Annals of the New York Academy of Sciences&quot;,&quot;accessed&quot;:{&quot;date-parts&quot;:[[2024,1,24]]},&quot;DOI&quot;:&quot;10.1111/J.1749-6632.2003.TB07094.X&quot;,&quot;ISSN&quot;:&quot;1749-6632&quot;,&quot;PMID&quot;:&quot;12724171&quot;,&quot;URL&quot;:&quot;https://onlinelibrary.wiley.com/doi/full/10.1111/j.1749-6632.2003.tb07094.x&quot;,&quot;issued&quot;:{&quot;date-parts&quot;:[[2003,4,1]]},&quot;page&quot;:&quot;356-369&quot;,&quot;abstract&quot;:&quot;The somatic marker hypothesis proposes that both the amygdala and the orbitofrontal cortex are parts of a neural circuit critical for judgment and decision-making. Although both structures couple exteroceptive sensory information with interoceptive information concerning somatic/emotional states, they do so at different levels, thus making different contributions to the process. We define \&quot;primary inducers\&quot; as stimuli that unconditionally, or through learning (e.g., conditioning and semantic knowledge), can (perceptually or subliminally) produce states that are pleasurable or aversive. Encountering a fear object (e.g., a snake), a stimulus predictive of a snake, or semantic information such as winning or losing a large sum of money are all examples of primary inducers. \&quot;Secondary inducers\&quot; are entities generated by the recall of a personal or hypothetical emotional event or perceiving a primary inducer that generates \&quot;thoughts\&quot; and \&quot;memories\&quot; about the inducer, all of which, when they are brought to memory, elicit a somatic state. The episodic memory of encountering a snake, losing a large sum of money, imagining the gain of a large sum of money, or hearing or looking at primary inducers that bring to memory \&quot;thoughts\&quot; pertaining to an emotional event are all examples of secondary inducers. We present evidence in support of the hypothesis that the amygdala is a critical substrate in the neural system necessary for triggering somatic states from primary inducers. The ventromedial cortex is a critical substrate in the neural system necessary for the triggering of somatic states from secondary inducers. The amygdala system is a priori a necessary step for the normal development of the orbitofrontal system for triggering somatic states from secondary inducers. However, once this orbitofrontal system is developed, the induction of somatic states by secondary inducers via the orbitofrontal system is less dependent on the amygdala system. Perhaps the amygdala is equivalent to the hippocampus with regard to emotions, that is, necessary for acquiring new emotional attributes (anterograde emotions), but not for retrieving old emotional attributes (retrograde emotions). Given the numerous lesion and functional neuroimaging studies illustrating the involvement of the amygdala in complex cognitive and behavioral functions, including \&quot;social cognition,\&quot; we suggest that this involvement is a manifestation of a more fundamental function mediated by the amygdala, which is to couple stimuli/entities with their emotional attributes, that is, the processing of somatic states from primary inducers.&quot;,&quot;publisher&quot;:&quot;John Wiley &amp; Sons, Ltd&quot;,&quot;issue&quot;:&quot;1&quot;,&quot;volume&quot;:&quot;985&quot;,&quot;container-title-short&quot;:&quot;Ann N Y Acad Sci&quot;},&quot;isTemporary&quot;:false},{&quot;id&quot;:&quot;6d745092-613c-3bb2-951d-839aec3f6fc9&quot;,&quot;itemData&quot;:{&quot;type&quot;:&quot;article-journal&quot;,&quot;id&quot;:&quot;6d745092-613c-3bb2-951d-839aec3f6fc9&quot;,&quot;title&quot;:&quot;Multiple time-scales of decision-making in the hippocampus and prefrontal cortex&quot;,&quot;author&quot;:[{&quot;family&quot;:&quot;Tang&quot;,&quot;given&quot;:&quot;Wenbo&quot;,&quot;parse-names&quot;:false,&quot;dropping-particle&quot;:&quot;&quot;,&quot;non-dropping-particle&quot;:&quot;&quot;},{&quot;family&quot;:&quot;Shin&quot;,&quot;given&quot;:&quot;Justin D.&quot;,&quot;parse-names&quot;:false,&quot;dropping-particle&quot;:&quot;&quot;,&quot;non-dropping-particle&quot;:&quot;&quot;},{&quot;family&quot;:&quot;Jadhav&quot;,&quot;given&quot;:&quot;Shantanu P.&quot;,&quot;parse-names&quot;:false,&quot;dropping-particle&quot;:&quot;&quot;,&quot;non-dropping-particle&quot;:&quot;&quot;}],&quot;container-title&quot;:&quot;eLife&quot;,&quot;DOI&quot;:&quot;10.7554/eLife.66227&quot;,&quot;ISSN&quot;:&quot;2050084X&quot;,&quot;PMID&quot;:&quot;33683201&quot;,&quot;issued&quot;:{&quot;date-parts&quot;:[[2021,3,1]]},&quot;abstract&quot;:&quot;The prefrontal cortex and hippocampus are crucial for memory-guided decision-making. Neural activity in the hippocampus exhibits place-cell sequences at multiple timescales, including slow behavioral sequences (~seconds) and fast theta sequences (~100–200 ms) within theta oscillation cycles. How prefrontal ensembles interact with hippocampal sequences to support decision-making is unclear. Here, we examined simultaneous hippocampal and prefrontal ensemble activity in rats during learning of a spatial working-memory decision task. We found clear theta sequences in prefrontal cortex, nested within its behavioral sequences. In both regions, behavioral sequences maintained representations of current choices during navigation. In contrast, hippocampal theta sequences encoded alternatives for deliberation and were coordinated with prefrontal theta sequences that predicted upcoming choices. During error trials, these representations were preserved to guide ongoing behavior, whereas replay sequences during inter-trial periods were impaired prior to navigation. These results establish cooperative interaction between hippocampal and prefrontal sequences at multiple timescales for memory-guided decision-making.&quot;,&quot;publisher&quot;:&quot;eLife Sciences Publications Ltd&quot;,&quot;volume&quot;:&quot;10&quot;,&quot;container-title-short&quot;:&quot;Elife&quot;},&quot;isTemporary&quot;:false}]},{&quot;citationID&quot;:&quot;MENDELEY_CITATION_42198c51-b644-43c5-833d-d9bb23f80594&quot;,&quot;properties&quot;:{&quot;noteIndex&quot;:0},&quot;isEdited&quot;:false,&quot;manualOverride&quot;:{&quot;isManuallyOverridden&quot;:true,&quot;citeprocText&quot;:&quot;(Laubach et al., 2018)&quot;,&quot;manualOverrideText&quot;:&quot;Laubach et al., 2018&quot;},&quot;citationTag&quot;:&quot;MENDELEY_CITATION_v3_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&quot;,&quot;citationItems&quot;:[{&quot;id&quot;:&quot;499c057a-2cf6-3486-83e2-523868d18478&quot;,&quot;itemData&quot;:{&quot;type&quot;:&quot;article&quot;,&quot;id&quot;:&quot;499c057a-2cf6-3486-83e2-523868d18478&quot;,&quot;title&quot;:&quot;What, if anything, is rodent prefrontal cortex?&quot;,&quot;author&quot;:[{&quot;family&quot;:&quot;Laubach&quot;,&quot;given&quot;:&quot;Mark&quot;,&quot;parse-names&quot;:false,&quot;dropping-particle&quot;:&quot;&quot;,&quot;non-dropping-particle&quot;:&quot;&quot;},{&quot;family&quot;:&quot;Amarante&quot;,&quot;given&quot;:&quot;Linda M.&quot;,&quot;parse-names&quot;:false,&quot;dropping-particle&quot;:&quot;&quot;,&quot;non-dropping-particle&quot;:&quot;&quot;},{&quot;family&quot;:&quot;Swanson&quot;,&quot;given&quot;:&quot;Kyra&quot;,&quot;parse-names&quot;:false,&quot;dropping-particle&quot;:&quot;&quot;,&quot;non-dropping-particle&quot;:&quot;&quot;},{&quot;family&quot;:&quot;White&quot;,&quot;given&quot;:&quot;Samantha R.&quot;,&quot;parse-names&quot;:false,&quot;dropping-particle&quot;:&quot;&quot;,&quot;non-dropping-particle&quot;:&quot;&quot;}],&quot;container-title&quot;:&quot;eNeuro&quot;,&quot;DOI&quot;:&quot;10.1523/ENEURO.0315-18.2018&quot;,&quot;ISSN&quot;:&quot;23732822&quot;,&quot;PMID&quot;:&quot;30406193&quot;,&quot;issued&quot;:{&quot;date-parts&quot;:[[2018,9,1]]},&quot;abstract&quot;:&quot;Prefrontal cortex (PFC) means different things to different people. In recent years, there has been a major increase in publications on the PFC, especially using mice. However, inconsistencies in the nomenclature and anatomical boundaries of PFC areas has made it difficult for researchers to compare data and interpret findings across species. We conducted a meta-analysis of publications on the PFC of humans and rodents and found dramatic differences in the focus of research on these species. In addition, we compared anatomical terms and criteria across several common rodent brain atlases and found inconsistencies among, and even within, leading atlases. To assess the impact of these issues on the research community, we conducted a survey of established PFC researchers on their use of anatomical terms and found little consensus. We report on the results of the survey and propose an alternative scheme for interpreting data from rodent studies, based on structural analysis of the corpus callosum and nomenclature used in research on the anterior cingulate cortex (ACC) of primates.&quot;,&quot;publisher&quot;:&quot;Society for Neuroscience&quot;,&quot;issue&quot;:&quot;5&quot;,&quot;volume&quot;:&quot;5&quot;,&quot;container-title-short&quot;:&quot;eNeuro&quot;},&quot;isTemporary&quot;:false}]},{&quot;citationID&quot;:&quot;MENDELEY_CITATION_2e09ed64-83b1-46c7-b6d7-e630e6ee9c1d&quot;,&quot;properties&quot;:{&quot;noteIndex&quot;:0},&quot;isEdited&quot;:false,&quot;manualOverride&quot;:{&quot;isManuallyOverridden&quot;:false,&quot;citeprocText&quot;:&quot;(Tchabovsky et al., 2019)&quot;,&quot;manualOverrideText&quot;:&quot;&quot;},&quot;citationTag&quot;:&quot;MENDELEY_CITATION_v3_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&quot;,&quot;citationItems&quot;:[{&quot;id&quot;:&quot;dcafe638-d300-3afd-b954-8da963302ac0&quot;,&quot;itemData&quot;:{&quot;type&quot;:&quot;article-journal&quot;,&quot;id&quot;:&quot;dcafe638-d300-3afd-b954-8da963302ac0&quot;,&quot;title&quot;:&quot;Sociability and pair-bonding in gerbils: A comparative experimental study&quot;,&quot;author&quot;:[{&quot;family&quot;:&quot;Tchabovsky&quot;,&quot;given&quot;:&quot;Andrey&quot;,&quot;parse-names&quot;:false,&quot;dropping-particle&quot;:&quot;V.&quot;,&quot;non-dropping-particle&quot;:&quot;&quot;},{&quot;family&quot;:&quot;Savinetskaya&quot;,&quot;given&quot;:&quot;Ludmila E.&quot;,&quot;parse-names&quot;:false,&quot;dropping-particle&quot;:&quot;&quot;,&quot;non-dropping-particle&quot;:&quot;&quot;},{&quot;family&quot;:&quot;Ovchinnikova&quot;,&quot;given&quot;:&quot;Natalia L.&quot;,&quot;parse-names&quot;:false,&quot;dropping-particle&quot;:&quot;&quot;,&quot;non-dropping-particle&quot;:&quot;&quot;},{&quot;family&quot;:&quot;Safonova&quot;,&quot;given&quot;:&quot;Alexandra&quot;,&quot;parse-names&quot;:false,&quot;dropping-particle&quot;:&quot;&quot;,&quot;non-dropping-particle&quot;:&quot;&quot;},{&quot;family&quot;:&quot;Ilchenko&quot;,&quot;given&quot;:&quot;Olga N.&quot;,&quot;parse-names&quot;:false,&quot;dropping-particle&quot;:&quot;&quot;,&quot;non-dropping-particle&quot;:&quot;&quot;},{&quot;family&quot;:&quot;Sapozhnikova&quot;,&quot;given&quot;:&quot;Svetlana R.&quot;,&quot;parse-names&quot;:false,&quot;dropping-particle&quot;:&quot;&quot;,&quot;non-dropping-particle&quot;:&quot;&quot;},{&quot;family&quot;:&quot;Vasilieva&quot;,&quot;given&quot;:&quot;Nina A.&quot;,&quot;parse-names&quot;:false,&quot;dropping-particle&quot;:&quot;&quot;,&quot;non-dropping-particle&quot;:&quot;&quot;}],&quot;container-title&quot;:&quot;Current Zoology&quot;,&quot;DOI&quot;:&quot;10.1093/cz/zoy078&quot;,&quot;ISSN&quot;:&quot;16745507&quot;,&quot;issued&quot;:{&quot;date-parts&quot;:[[2019]]},&quot;page&quot;:&quot;363-373&quot;,&quot;abstract&quot;:&quot;In a study of gerbils with contrasting social and mating systems (group-living monogamous Mongolian gerbil Meriones unguiculatus, solitary nonterritorial promiscuous midday jird M. meridianus, and solitary territorial promiscuous pale gerbil Gerbillus perpallidus), we employed partner preference tests (PPTs) to assess among-species variation in sociability and pair-bonding patterns and tested whether the nature of contact between individuals: direct contact (DC) versus nondirect contact (NDC) affected our results. We measured male preferences as the time: 1) spent alone, 2) with familiar (partner), and 3) unfamiliar (stranger) female in the 3-chambered apparatus. Gerbil species differed strongly in sociability and male partner preferences. The time spent alone was a reliable indicator of species sociability independent of the nature of contact, whereas the pattern and level of between-species differences in male partner preferences depended on contact type: DC PPTs, unlike NDC-tests, discriminated well between monogamous and promiscuous species. In the DC-tests, stranger-directed aggression and stranger avoidance were observed both in the highly social monogamous M. unguiculatus and the solitary territorial promiscuous G. perpallidus, but not in the nonterritorial promiscuous M. meridianus. In M. unguiculatus, stranger avoidance in the DC-tests increased the time spent with the partner, thus providing evidence of a partner preference that was not found in the NDC-tests, whereas in G. perpallidus, stranger avoidance increased the time spent alone. This first comparative experimental study of partner preferences in gerbils provides new insights into the interspecific variation in gerbil sociality and mating systems and sheds light on behavioral mechanisms underlying social fidelity and pair-bonding.&quot;,&quot;publisher&quot;:&quot;Oxford University Press&quot;,&quot;issue&quot;:&quot;4&quot;,&quot;volume&quot;:&quot;65&quot;,&quot;container-title-short&quot;:&quot;Curr Zool&quot;},&quot;isTemporary&quot;:false}]},{&quot;citationID&quot;:&quot;MENDELEY_CITATION_07da6cdf-5eb5-4915-8c0e-7c9bca82a2a0&quot;,&quot;properties&quot;:{&quot;noteIndex&quot;:0},&quot;isEdited&quot;:false,&quot;manualOverride&quot;:{&quot;isManuallyOverridden&quot;:false,&quot;citeprocText&quot;:&quot;(Cutler et al., n.d.)&quot;,&quot;manualOverrideText&quot;:&quot;&quot;},&quot;citationTag&quot;:&quot;MENDELEY_CITATION_v3_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&quot;,&quot;citationItems&quot;:[{&quot;id&quot;:&quot;f0c0335f-e359-30c6-bdb1-b40217b1d0a0&quot;,&quot;itemData&quot;:{&quot;type&quot;:&quot;report&quot;,&quot;id&quot;:&quot;f0c0335f-e359-30c6-bdb1-b40217b1d0a0&quot;,&quot;title&quot;:&quot;Epilepsy and Behaviour of the Mongolian Gerbil: An Ethological Study&quot;,&quot;author&quot;:[{&quot;family&quot;:&quot;Cutler&quot;,&quot;given&quot;:&quot;M G&quot;,&quot;parse-names&quot;:false,&quot;dropping-particle&quot;:&quot;&quot;,&quot;non-dropping-particle&quot;:&quot;&quot;},{&quot;family&quot;:&quot;Mackintosh&quot;,&quot;given&quot;:&quot;J H&quot;,&quot;parse-names&quot;:false,&quot;dropping-particle&quot;:&quot;&quot;,&quot;non-dropping-particle&quot;:&quot;&quot;},{&quot;family&quot;:&quot;And&quot;,&quot;given&quot;:&quot;J H Mackintosh&quot;,&quot;parse-names&quot;:false,&quot;dropping-particle&quot;:&quot;&quot;,&quot;non-dropping-particle&quot;:&quot;&quot;}],&quot;container-title&quot;:&quot;Physiology &amp; Behavior&quot;,&quot;number-of-pages&quot;:&quot;198&quot;,&quot;abstract&quot;:&quot;Epilepsy and behaviour of the Mongolian gerbil: An ethological xtudy. PHYSIOL BEHAV 46(4) 561-566, 1989.-Ethological procedures were used to compare behaviour characterizing seizure-sensitive and seizure-resistant gerbils and to examine motor components of their major convulsions. Seizure-sensitive gerbils showed less social investigation when encountering an unfamiliar resident than their seizure-resistant counterparts. Sequence analysis showed the motor components of major seizures to segregate into three largely independent groups comprising elements associated with clonic-tonic spasms, with subsequent extensor immobility and with returning abnormal activity which preceded the resumption of normal behaviour. In grade 4 and 5 convulsions, the motor components of clonic-tonic spasms included the elements \&quot;rigid upright posture,\&quot; \&quot;foreleg treading,\&quot; \&quot;fall over,\&quot; \&quot;mouth spasms,\&quot; Straub tail and opisthotonus which were not seen in grade 3 seizures. The durations of clonic spasms and extensor immobility were longer in seizures of grades 4 and 5 than in those of grade 3. The abnormal motor activity following extensor immobility was complex and unrelated to seizure severity. It is suggested that observational studies m epilepsy may contribute to our understanding of the underlying pathophysiological processes.&quot;,&quot;publisher&quot;:&quot;¢ Pergamon Press plc&quot;,&quot;volume&quot;:&quot;46&quot;,&quot;container-title-short&quot;:&quot;Physiol Behav&quot;},&quot;isTemporary&quot;:false}]},{&quot;citationID&quot;:&quot;MENDELEY_CITATION_c9c6f42d-fd49-41f4-b576-4fe1c5a92b79&quot;,&quot;properties&quot;:{&quot;noteIndex&quot;:0},&quot;isEdited&quot;:false,&quot;manualOverride&quot;:{&quot;isManuallyOverridden&quot;:false,&quot;citeprocText&quot;:&quot;(Happel et al., 2010, 2014)&quot;,&quot;manualOverrideText&quot;:&quot;&quot;},&quot;citationTag&quot;:&quot;MENDELEY_CITATION_v3_eyJjaXRhdGlvbklEIjoiTUVOREVMRVlfQ0lUQVRJT05fYzljNmY0MmQtZmQ0OS00MWY0LWI1NzYtNGZlMWM1YTkyYjc5IiwicHJvcGVydGllcyI6eyJub3RlSW5kZXgiOjB9LCJpc0VkaXRlZCI6ZmFsc2UsIm1hbnVhbE92ZXJyaWRlIjp7ImlzTWFudWFsbHlPdmVycmlkZGVuIjpmYWxzZSwiY2l0ZXByb2NUZXh0IjoiKEhhcHBlbCBldCBhbC4sIDIwMTAsIDIwMTQ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&quot;,&quot;citationItems&quot;:[{&quot;id&quot;:&quot;59811f24-86e5-366e-9ecf-465a87f68206&quot;,&quot;itemData&quot;:{&quot;type&quot;:&quot;article-journal&quot;,&quot;id&quot;:&quot;59811f24-86e5-366e-9ecf-465a87f68206&quot;,&quot;title&quot;:&quot;Spectral integration in primary auditory cortex attributable to temporally precise convergence of thalamocortical and intracortical input&quot;,&quot;author&quot;:[{&quot;family&quot;:&quot;Happel&quot;,&quot;given&quot;:&quot;Max F.K.&quot;,&quot;parse-names&quot;:false,&quot;dropping-particle&quot;:&quot;&quot;,&quot;non-dropping-particle&quot;:&quot;&quot;},{&quot;family&quot;:&quot;Jeschke&quot;,&quot;given&quot;:&quot;Marcus&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0689-10.2010&quot;,&quot;ISSN&quot;:&quot;02706474&quot;,&quot;PMID&quot;:&quot;20720119&quot;,&quot;issued&quot;:{&quot;date-parts&quot;:[[2010,8,18]]},&quot;page&quot;:&quot;11114-11127&quot;,&quot;abstract&quot;:&quot;Primary sensory cortex integrates sensory information from afferent feedforward thalamocortical projection systems and convergent intracortical microcircuits. Both input systems have been demonstrated to provide different aspects of sensory information. Here we have used high-density recordings of laminar current source density (CSD) distributions in primary auditory cortex of Mongolian gerbils in combination with pharmacological silencing of cortical activity and analysis of the residual CSD, to dissociate the feedforward thalamocortical contribution and the intracortical contribution to spectral integration. We found a temporally highly precise integration of both types of inputs when the stimulation frequency was in close spectral neighborhood of the best frequency of the measurement site, in which the overlap between both inputs is maximal. Local intracortical connections provide both directly feedforward excitatory and modulatory input from adjacent cortical sites, which determine how concurrent afferent inputs are integrated. Through separate excitatory horizontal projections, terminating in cortical layers II/III, information about stimulus energy in greater spectral distance is provided even over long cortical distances. These projections effectively broaden spectral tuning width. Based on these data, we suggest a mechanism of spectral integration in primary auditory cortex that is based on temporally precise interactions of afferent thalamocortical inputs and different short-and long-range intracortical networks. The proposed conceptual framework allows integration of different and partly controversial anatomical and physiological models of spectral integration in the literature. Copyright © 2010 the authors.&quot;,&quot;issue&quot;:&quot;33&quot;,&quot;volume&quot;:&quot;30&quot;,&quot;container-title-short&quot;:&quot;&quot;},&quot;isTemporary&quot;:false},{&quot;id&quot;:&quot;790a4b81-875a-3064-9553-2d027a1237f4&quot;,&quot;itemData&quot;:{&quot;type&quot;:&quot;article-journal&quot;,&quot;id&quot;:&quot;790a4b81-875a-3064-9553-2d027a1237f4&quot;,&quot;title&quot;:&quot;Dopamine-modulated recurrent corticoefferent feedback in primary sensory cortex promotes detection of behaviorally relevant stimuli&quot;,&quot;author&quot;:[{&quot;family&quot;:&quot;Happel&quot;,&quot;given&quot;:&quot;Max F.K.&quot;,&quot;parse-names&quot;:false,&quot;dropping-particle&quot;:&quot;&quot;,&quot;non-dropping-particle&quot;:&quot;&quot;},{&quot;family&quot;:&quot;Deliano&quot;,&quot;given&quot;:&quot;Matthias&quot;,&quot;parse-names&quot;:false,&quot;dropping-particle&quot;:&quot;&quot;,&quot;non-dropping-particle&quot;:&quot;&quot;},{&quot;family&quot;:&quot;Handschuh&quot;,&quot;given&quot;:&quot;Juliane&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1990-13.2014&quot;,&quot;ISSN&quot;:&quot;02706474&quot;,&quot;PMID&quot;:&quot;24453315&quot;,&quot;issued&quot;:{&quot;date-parts&quot;:[[2014]]},&quot;page&quot;:&quot;1234-1247&quot;,&quot;abstract&quot;:&quot;Dopaminergic neurotransmission in primary auditory cortex (AI) has been shown to be involved in learning and memory functions. Moreover, dopaminergic projections and D1/D5 receptor distributions display a layer-dependent organization, suggesting specific functions in the cortical circuitry. However, the circuit effects of dopaminergic neurotransmission in sensory cortex and their possible roles in perception, learning, and memory are largely unknown. Here, we investigated layer-specific circuit effects of dopaminergic neuromodulation using current source density (CSD) analysis in AI of Mongolian gerbils. Pharmacological stimulation of D1/D5 receptors increased auditory-evoked synaptic currents in infragranular layers, prolonging local thalamocortical input via positive feedback between infragranular output and granular input. Subsequently, dopamine promoted sustained cortical activation by prolonged recruitment of long-range corticocortical networks. A detailed circuit analysis combining layer-specific intracortical microstimulation (ICMS), CSD analysis, and pharmacological cortical silencing revealed that cross-laminar feedback enhanced by dopamine relied on a positive, fast-acting recurrent corticoefferent loop, most likely relayed via local thalamic circuits. Behavioral signal detection analysis further showed that activation of corticoefferent output by infragranular ICMS, which mimicked auditory activation under dopaminergic influence, was most effective in eliciting a behaviorally detectable signal. Our results show that D1/D5-mediated dopaminergic modulation in sensory cortex regulates positive recurrent corticoefferent feedback, which enhances states of high, persistent activity in sensory cortex evoked by behaviorally relevant stimuli. In boosting horizontal network interactions, this potentially promotes the readout of task-related information from cortical synapsesandimproves behavioral stimulus detection. © 2014 the authors.&quot;,&quot;issue&quot;:&quot;4&quot;,&quot;volume&quot;:&quot;34&quot;,&quot;container-title-short&quot;:&quot;&quot;},&quot;isTemporary&quot;:false}]},{&quot;citationID&quot;:&quot;MENDELEY_CITATION_0dc87ab1-5c2e-4618-a2be-aba4a69553aa&quot;,&quot;properties&quot;:{&quot;noteIndex&quot;:0},&quot;isEdited&quot;:false,&quot;manualOverride&quot;:{&quot;isManuallyOverridden&quot;:false,&quot;citeprocText&quot;:&quot;(Ohl et al., 1999; Otto &amp;#38; Jrge, 2012)&quot;,&quot;manualOverrideText&quot;:&quot;&quot;},&quot;citationTag&quot;:&quot;MENDELEY_CITATION_v3_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&quot;,&quot;citationItems&quot;:[{&quot;id&quot;:&quot;cf045693-95d2-3323-a2a7-cd3cae671010&quot;,&quot;itemData&quot;:{&quot;type&quot;:&quot;report&quot;,&quot;id&quot;:&quot;cf045693-95d2-3323-a2a7-cd3cae671010&quot;,&quot;title&quot;:&quot;Bilateral Ablation of Auditory Cortex in Mongolian Gerbil Affects Discrimination of Frequency Modulated Tones but not of Pure Tones&quot;,&quot;author&quot;:[{&quot;family&quot;:&quot;Ohl&quot;,&quot;given&quot;:&quot;Frank W&quot;,&quot;parse-names&quot;:false,&quot;dropping-particle&quot;:&quot;&quot;,&quot;non-dropping-particle&quot;:&quot;&quot;},{&quot;family&quot;:&quot;Wetzel&quot;,&quot;given&quot;:&quot;Wolfram&quot;,&quot;parse-names&quot;:false,&quot;dropping-particle&quot;:&quot;&quot;,&quot;non-dropping-particle&quot;:&quot;&quot;},{&quot;family&quot;:&quot;Wagner&quot;,&quot;given&quot;:&quot;Thomas&quot;,&quot;parse-names&quot;:false,&quot;dropping-particle&quot;:&quot;&quot;,&quot;non-dropping-particle&quot;:&quot;&quot;},{&quot;family&quot;:&quot;Rech&quot;,&quot;given&quot;:&quot;Alexander&quot;,&quot;parse-names&quot;:false,&quot;dropping-particle&quot;:&quot;&quot;,&quot;non-dropping-particle&quot;:&quot;&quot;},{&quot;family&quot;:&quot;Scheich&quot;,&quot;given&quot;:&quot;Henning&quot;,&quot;parse-names&quot;:false,&quot;dropping-particle&quot;:&quot;&quot;,&quot;non-dropping-particle&quot;:&quot;&quot;}],&quot;issued&quot;:{&quot;date-parts&quot;:[[1999]]},&quot;abstract&quot;:&quot;This study examines the role of auditory cortex in the Mongolian gerbil in differential conditioning to pure tones and to linearly frequency-modulated (FM) tones by analyzing the effects of bilateral auditory cortex ablation. Learning behavior and performance were studied in a GO/NO-GO task aiming at avoidance of a mild foot shock by crossing a hurdle in a two-way shuttle box. Hurdle crossing as the conditioned response to the reinforced stimulus (CR+), as false alarm in response to the unreinforced stimulus (CR−), intertrial activity, and reaction times were monitored. The analysis revealed no effects of lesion on pure tone discrimination but impairment of FM tone discrimination. In the latter case lesion effects were dependent on timing of lesion relative to FM tone discrimination training. Lesions before training in naive animals led to a reduced CR+ rate and had no effect on CR− rate. Lesions in pretrained animals led to an increased CR− rate without effects on the CR+ rate. The results suggest that auditory cortex plays a more critical role in discrimination of FM tones than in discrimination of pure tones. The different lesion effects on FM tone discrimination before and after training are compatible with both the hypothesis of a purely sensory deficit in FM tone processing and the hypothesis of a differential involvement of auditory cortex in acquisition and retention, respectively.&quot;,&quot;container-title-short&quot;:&quot;&quot;},&quot;isTemporary&quot;:false},{&quot;id&quot;:&quot;24800be6-c581-3074-b0fa-378f723886e7&quot;,&quot;itemData&quot;:{&quot;type&quot;:&quot;chapter&quot;,&quot;id&quot;:&quot;24800be6-c581-3074-b0fa-378f723886e7&quot;,&quot;title&quot;:&quot;The Mongolian Gerbil as a Model for the Analysis of Peripheral and Central Age-Dependent Hearing Loss&quot;,&quot;author&quot;:[{&quot;family&quot;:&quot;Otto&quot;,&quot;given&quot;:&quot;Gleich&quot;,&quot;parse-names&quot;:false,&quot;dropping-particle&quot;:&quot;&quot;,&quot;non-dropping-particle&quot;:&quot;&quot;},{&quot;family&quot;:&quot;Jrge&quot;,&quot;given&quot;:&quot;Strutz&quot;,&quot;parse-names&quot;:false,&quot;dropping-particle&quot;:&quot;&quot;,&quot;non-dropping-particle&quot;:&quot;&quot;}],&quot;container-title&quot;:&quot;Hearing Loss&quot;,&quot;DOI&quot;:&quot;10.5772/33569&quot;,&quot;issued&quot;:{&quot;date-parts&quot;:[[2012,3,28]]},&quot;abstract&quot;:&quot;Adams &amp; Schulte (1997) emphasised the discrepancy between the frequencies affected by hearing loss and the position of cell pathology along the cochlea.&quot;,&quot;publisher&quot;:&quot;InTech&quot;,&quot;container-title-short&quot;:&quot;&quot;},&quot;isTemporary&quot;:false}]},{&quot;citationID&quot;:&quot;MENDELEY_CITATION_f2096cc0-0c57-4ec4-bf45-78638970caac&quot;,&quot;properties&quot;:{&quot;noteIndex&quot;:0},&quot;isEdited&quot;:false,&quot;manualOverride&quot;:{&quot;isManuallyOverridden&quot;:false,&quot;citeprocText&quot;:&quot;(Jarvers et al., 2016)&quot;,&quot;manualOverrideText&quot;:&quot;&quot;},&quot;citationTag&quot;:&quot;MENDELEY_CITATION_v3_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&quot;,&quot;citationItems&quot;:[{&quot;id&quot;:&quot;1b3bbadb-fe53-393a-b402-912a6d0cff4a&quot;,&quot;itemData&quot;:{&quot;type&quot;:&quot;article-journal&quot;,&quot;id&quot;:&quot;1b3bbadb-fe53-393a-b402-912a6d0cff4a&quot;,&quot;title&quot;:&quot;Reversal learning in humans and gerbils: Dynamic control network facilitates learning&quot;,&quot;author&quot;:[{&quot;family&quot;:&quot;Jarvers&quot;,&quot;given&quot;:&quot;Christian&quot;,&quot;parse-names&quot;:false,&quot;dropping-particle&quot;:&quot;&quot;,&quot;non-dropping-particle&quot;:&quot;&quot;},{&quot;family&quot;:&quot;Brosch&quot;,&quot;given&quot;:&quot;Tobias&quot;,&quot;parse-names&quot;:false,&quot;dropping-particle&quot;:&quot;&quot;,&quot;non-dropping-particle&quot;:&quot;&quot;},{&quot;family&quot;:&quot;Brechmann&quot;,&quot;given&quot;:&quot;André&quot;,&quot;parse-names&quot;:false,&quot;dropping-particle&quot;:&quot;&quot;,&quot;non-dropping-particle&quot;:&quot;&quot;},{&quot;family&quot;:&quot;Woldeit&quot;,&quot;given&quot;:&quot;Marie L.&quot;,&quot;parse-names&quot;:false,&quot;dropping-particle&quot;:&quot;&quot;,&quot;non-dropping-particle&quot;:&quot;&quot;},{&quot;family&quot;:&quot;Schulz&quot;,&quot;given&quot;:&quot;Andreas L.&quot;,&quot;parse-names&quot;:false,&quot;dropping-particle&quot;:&quot;&quot;,&quot;non-dropping-particle&quot;:&quot;&quot;},{&quot;family&quot;:&quot;Ohl&quot;,&quot;given&quot;:&quot;Frank W.&quot;,&quot;parse-names&quot;:false,&quot;dropping-particle&quot;:&quot;&quot;,&quot;non-dropping-particle&quot;:&quot;&quot;},{&quot;family&quot;:&quot;Lommerzheim&quot;,&quot;given&quot;:&quot;Marcel&quot;,&quot;parse-names&quot;:false,&quot;dropping-particle&quot;:&quot;&quot;,&quot;non-dropping-particle&quot;:&quot;&quot;},{&quot;family&quot;:&quot;Neumann&quot;,&quot;given&quot;:&quot;Heiko&quot;,&quot;parse-names&quot;:false,&quot;dropping-particle&quot;:&quot;&quot;,&quot;non-dropping-particle&quot;:&quot;&quot;}],&quot;container-title&quot;:&quot;Frontiers in Neuroscience&quot;,&quot;accessed&quot;:{&quot;date-parts&quot;:[[2024,1,24]]},&quot;DOI&quot;:&quot;10.3389/FNINS.2016.00535/ABSTRACT&quot;,&quot;ISSN&quot;:&quot;1662453X&quot;,&quot;issued&quot;:{&quot;date-parts&quot;:[[2016]]},&quot;abstract&quot;:&quot;Biologically plausible modeling of behavioral reinforcement learning tasks has seen great improvements over the past decades. Less work has been dedicated to tasks involving contingency reversals, i.e., tasks in which the original behavioral goal is reversed one or multiple times. The ability to adjust to such reversals is a key element of behavioral flexibility. Here, we investigate the neural mechanisms underlying contingency-reversal tasks. We first conduct experiments with humans and gerbils to demonstrate memory effects, including multiple reversals in which subjects (humans and animals) show a faster learning rate when a previously learned contingency re-appears. Motivated by recurrent mechanisms of learning and memory for object categories, we propose a network architecture which involves reinforcement learning to steer an orienting system that monitors the success in reward acquisition. We suggest that a model sensory system provides feature representations which are further processed by category-related subnetworks which constitute a neural analog of expert networks. Categories are selected dynamically in a competitive field and predict the expected reward. Learning occurs in sequentialized phases to selectively focus the weight adaptation to synapses in the hierarchical network and modulate their weight changes by a global modulator signal. The orienting subsystem itself learns to bias the competition in the presence of continuous monotonic reward accumulation. In case of sudden changes in the discrepancy of predicted and acquired reward the activated motor category can be switched. We suggest that this subsystem is composed of a hierarchically organized network of dis-inhibitory mechanisms, dubbed a dynamic control network (DCN), which resembles components of the basal ganglia. The DCN selectively activates an expert network, corresponding to the current behavioral strategy. The trace of the accumulated reward is monitored such that large sudden deviations from the monotonicity of its evolution trigger a reset after which another expert subnetwork can be activated-if it has already been established before-or new categories can be recruited and associated with novel behavioral patterns.&quot;,&quot;publisher&quot;:&quot;Frontiers Media S.A.&quot;,&quot;issue&quot;:&quot;NOV&quot;,&quot;volume&quot;:&quot;10&quot;,&quot;container-title-short&quot;:&quot;Front Neurosci&quot;},&quot;isTemporary&quot;:false}]},{&quot;citationID&quot;:&quot;MENDELEY_CITATION_806ea74d-7fbc-4b24-8597-a9fa8af2198f&quot;,&quot;properties&quot;:{&quot;noteIndex&quot;:0},&quot;isEdited&quot;:false,&quot;manualOverride&quot;:{&quot;isManuallyOverridden&quot;:false,&quot;citeprocText&quot;:&quot;(Radtke-Schuller et al., 2016)&quot;,&quot;manualOverrideText&quot;:&quot;&quot;},&quot;citationTag&quot;:&quot;MENDELEY_CITATION_v3_eyJjaXRhdGlvbklEIjoiTUVOREVMRVlfQ0lUQVRJT05fODA2ZWE3NGQtN2ZiYy00YjI0LTg1OTctYTlmYThhZjIxOThm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jb250YWluZXItdGl0bGUtc2hvcnQiOiJCcmFpbiBTdHJ1Y3QgRnVuY3Q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n0sImlzVGVtcG9yYXJ5IjpmYWxzZX1dfQ==&quot;,&quot;citationItems&quot;:[{&quot;id&quot;:&quot;6581b7cb-54fe-379c-a466-d9a7132d9dea&quot;,&quot;itemData&quot;:{&quot;type&quot;:&quot;article-journal&quot;,&quot;id&quot;:&quot;6581b7cb-54fe-379c-a466-d9a7132d9dea&quot;,&quot;title&quot;:&quot;Brain atlas of the Mongolian gerbil (Meriones unguiculatus) in CT/MRI-aided stereotaxic coordinates&quot;,&quot;author&quot;:[{&quot;family&quot;:&quot;Radtke-Schuller&quot;,&quot;given&quot;:&quot;Susanne&quot;,&quot;parse-names&quot;:false,&quot;dropping-particle&quot;:&quot;&quot;,&quot;non-dropping-particle&quot;:&quot;&quot;},{&quot;family&quot;:&quot;Schuller&quot;,&quot;given&quot;:&quot;Gerd&quot;,&quot;parse-names&quot;:false,&quot;dropping-particle&quot;:&quot;&quot;,&quot;non-dropping-particle&quot;:&quot;&quot;},{&quot;family&quot;:&quot;Angenstein&quot;,&quot;given&quot;:&quot;Frank&quot;,&quot;parse-names&quot;:false,&quot;dropping-particle&quot;:&quot;&quot;,&quot;non-dropping-particle&quot;:&quot;&quot;},{&quot;family&quot;:&quot;Grosser&quot;,&quot;given&quot;:&quot;Oliver S.&quot;,&quot;parse-names&quot;:false,&quot;dropping-particle&quot;:&quot;&quot;,&quot;non-dropping-particle&quot;:&quot;&quot;},{&quot;family&quot;:&quot;Goldschmidt&quot;,&quot;given&quot;:&quot;Jürgen&quot;,&quot;parse-names&quot;:false,&quot;dropping-particle&quot;:&quot;&quot;,&quot;non-dropping-particle&quot;:&quot;&quot;},{&quot;family&quot;:&quot;Budinger&quot;,&quot;given&quot;:&quot;Eike&quot;,&quot;parse-names&quot;:false,&quot;dropping-particle&quot;:&quot;&quot;,&quot;non-dropping-particle&quot;:&quot;&quot;}],&quot;container-title&quot;:&quot;Brain structure &amp; function&quot;,&quot;container-title-short&quot;:&quot;Brain Struct Funct&quot;,&quot;accessed&quot;:{&quot;date-parts&quot;:[[2024,1,24]]},&quot;DOI&quot;:&quot;10.1007/S00429-016-1259-0&quot;,&quot;ISSN&quot;:&quot;1863-2661&quot;,&quot;PMID&quot;:&quot;27507296&quot;,&quot;URL&quot;:&quot;https://pubmed.ncbi.nlm.nih.gov/27507296/&quot;,&quot;issued&quot;:{&quot;date-parts&quot;:[[2016,9,1]]},&quot;page&quot;:&quot;1-272&quot;,&quot;abstract&quot;:&quot;A new stereotaxic brain atlas of the Mongolian gerbil (Meriones unguiculatus), an important animal model in neurosciences, is presented. It combines high-quality histological material for identification of brain structures with reliable stereotaxic coordinates. The atlas consists of high-resolution images of frontal sections alternately stained for cell bodies (Nissl) and myelinated fibers (Gallyas) of 62 rostro-caudal levels at intervals of 350 μm. Brain structures were named according to the Paxinos nomenclature for rodents. The accuracy of the stereotaxic coordinate system was improved substantially by comparing and matching the series of histological sections to in vivo brain images of the gerbil obtained by magnetic resonance imaging (MRI). The skull outlines corresponding to the MR images were acquired using X-ray computerized tomography (CT) and were used to establish the relationship between coordinates of brain structures and skull. Landmarks such as lambda, bregma, ear canals and occipital crest can be used to line up skull and brain in standard atlas coordinates. An easily reproducible protocol allows sectioning of experimental brains in the standard frontal plane of the atlas.&quot;,&quot;publisher&quot;:&quot;Brain Struct Funct&quot;,&quot;issue&quot;:&quot;Suppl 1&quot;,&quot;volume&quot;:&quot;221 Suppl 1&quot;},&quot;isTemporary&quot;:false}]},{&quot;citationID&quot;:&quot;MENDELEY_CITATION_14aee950-b481-4159-9ac6-04c781ad24ca&quot;,&quot;properties&quot;:{&quot;noteIndex&quot;:0},&quot;isEdited&quot;:false,&quot;manualOverride&quot;:{&quot;isManuallyOverridden&quot;:false,&quot;citeprocText&quot;:&quot;(Brunk et al., 2019; Zempeltzi et al., 2020)&quot;,&quot;manualOverrideText&quot;:&quot;&quot;},&quot;citationTag&quot;:&quot;MENDELEY_CITATION_v3_eyJjaXRhdGlvbklEIjoiTUVOREVMRVlfQ0lUQVRJT05fMTRhZWU5NTAtYjQ4MS00MTU5LTlhYzYtMDRjNzgxYWQyNGNhIiwicHJvcGVydGllcyI6eyJub3RlSW5kZXgiOjB9LCJpc0VkaXRlZCI6ZmFsc2UsIm1hbnVhbE92ZXJyaWRlIjp7ImlzTWFudWFsbHlPdmVycmlkZGVuIjpmYWxzZSwiY2l0ZXByb2NUZXh0IjoiKEJydW5rIGV0IGFsLiwgMjAxOTsgWmVtcGVsdHppIGV0IGFsLiwgMjAyMC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quot;,&quot;citationItems&quot;:[{&quot;id&quot;:&quot;5dbc4332-30cc-332f-b7d2-755e5fdd9c7b&quot;,&quot;itemData&quot;:{&quot;type&quot;:&quot;article-journal&quot;,&quot;id&quot;:&quot;5dbc4332-30cc-332f-b7d2-755e5fdd9c7b&quot;,&quot;title&quot;:&quot;Optogenetic stimulation of the VTA modulates a frequency-specific gain of thalamocortical inputs in infragranular layers of the auditory cortex&quot;,&quot;author&quot;:[{&quot;family&quot;:&quot;Brunk&quot;,&quot;given&quot;:&quot;Michael G.K.&quot;,&quot;parse-names&quot;:false,&quot;dropping-particle&quot;:&quot;&quot;,&quot;non-dropping-particle&quot;:&quot;&quot;},{&quot;family&quot;:&quot;Deane&quot;,&quot;given&quot;:&quot;Katrina E.&quot;,&quot;parse-names&quot;:false,&quot;dropping-particle&quot;:&quot;&quot;,&quot;non-dropping-particle&quot;:&quot;&quot;},{&quot;family&quot;:&quot;Kisse&quot;,&quot;given&quot;:&quot;Martin&quot;,&quot;parse-names&quot;:false,&quot;dropping-particle&quot;:&quot;&quot;,&quot;non-dropping-particle&quot;:&quot;&quot;},{&quot;family&quot;:&quot;Deliano&quot;,&quot;given&quot;:&quot;Matthias&quot;,&quot;parse-names&quot;:false,&quot;dropping-particle&quot;:&quot;&quot;,&quot;non-dropping-particle&quot;:&quot;&quot;},{&quot;family&quot;:&quot;Vieweg&quot;,&quot;given&quot;:&quot;Silvia&quot;,&quot;parse-names&quot;:false,&quot;dropping-particle&quot;:&quot;&quot;,&quot;non-dropping-particle&quot;:&quot;&quot;},{&quot;family&quot;:&quot;Ohl&quot;,&quot;given&quot;:&quot;Frank W.&quot;,&quot;parse-names&quot;:false,&quot;dropping-particle&quot;:&quot;&quot;,&quot;non-dropping-particle&quot;:&quot;&quot;},{&quot;family&quot;:&quot;Lippert&quot;,&quot;given&quot;:&quot;Michael T.&quot;,&quot;parse-names&quot;:false,&quot;dropping-particle&quot;:&quot;&quot;,&quot;non-dropping-particle&quot;:&quot;&quot;},{&quot;family&quot;:&quot;Happel&quot;,&quot;given&quot;:&quot;Max F.K.&quot;,&quot;parse-names&quot;:false,&quot;dropping-particle&quot;:&quot;&quot;,&quot;non-dropping-particle&quot;:&quot;&quot;}],&quot;container-title&quot;:&quot;Scientific Reports 2019 9:1&quot;,&quot;accessed&quot;:{&quot;date-parts&quot;:[[2024,1,24]]},&quot;DOI&quot;:&quot;10.1038/s41598-019-56926-6&quot;,&quot;ISSN&quot;:&quot;2045-2322&quot;,&quot;PMID&quot;:&quot;31892726&quot;,&quot;URL&quot;:&quot;https://www.nature.com/articles/s41598-019-56926-6&quot;,&quot;issued&quot;:{&quot;date-parts&quot;:[[2019,12,31]]},&quot;page&quot;:&quot;1-15&quot;,&quot;abstract&quot;:&quot;Reward associations during auditory learning induce cortical plasticity in the primary auditory cortex. A prominent source of such influence is the ventral tegmental area (VTA), which conveys a dopaminergic teaching signal to the primary auditory cortex. Yet, it is unknown, how the VTA influences cortical frequency processing and spectral integration. Therefore, we investigated the temporal effects of direct optogenetic stimulation of the VTA onto spectral integration in the auditory cortex on a synaptic circuit level by current-source-density analysis in anesthetized Mongolian gerbils. While auditory lemniscal input predominantly terminates in the granular input layers III/IV, we found that VTA-mediated modulation of spectral processing is relayed by a different circuit, namely enhanced thalamic inputs to the infragranular layers Vb/VIa. Activation of this circuit yields a frequency-specific gain amplification of local sensory input and enhances corticocortical information transfer, especially in supragranular layers I/II. This effects persisted over more than 30 minutes after VTA stimulation. Altogether, we demonstrate that the VTA exhibits a long-lasting influence on sensory cortical processing via infragranular layers transcending the signaling of a mere reward-prediction error. We thereby demonstrate a cellular and circuit substrate for the influence of reinforcement-evaluating brain systems on sensory processing in the auditory cortex.&quot;,&quot;publisher&quot;:&quot;Nature Publishing Group&quot;,&quot;issue&quot;:&quot;1&quot;,&quot;volume&quot;:&quot;9&quot;,&quot;container-title-short&quot;:&quot;&quot;},&quot;isTemporary&quot;:false},{&quot;id&quot;:&quot;3804f471-5557-316c-a71c-bdcb8c4d50f7&quot;,&quot;itemData&quot;:{&quot;type&quot;:&quot;article-journal&quot;,&quot;id&quot;:&quot;3804f471-5557-316c-a71c-bdcb8c4d50f7&quot;,&quot;title&quot;:&quot;Task rule and choice are reflected by layer-specific processing in rodent auditory cortical microcircuits&quot;,&quot;author&quot;:[{&quot;family&quot;:&quot;Zempeltzi&quot;,&quot;given&quot;:&quot;Marina M.&quot;,&quot;parse-names&quot;:false,&quot;dropping-particle&quot;:&quot;&quot;,&quot;non-dropping-particle&quot;:&quot;&quot;},{&quot;family&quot;:&quot;Kisse&quot;,&quot;given&quot;:&quot;Martin&quot;,&quot;parse-names&quot;:false,&quot;dropping-particle&quot;:&quot;&quot;,&quot;non-dropping-particle&quot;:&quot;&quot;},{&quot;family&quot;:&quot;Brunk&quot;,&quot;given&quot;:&quot;Michael G.K.&quot;,&quot;parse-names&quot;:false,&quot;dropping-particle&quot;:&quot;&quot;,&quot;non-dropping-particle&quot;:&quot;&quot;},{&quot;family&quot;:&quot;Glemser&quot;,&quot;given&quot;:&quot;Claudia&quot;,&quot;parse-names&quot;:false,&quot;dropping-particle&quot;:&quot;&quot;,&quot;non-dropping-particle&quot;:&quot;&quot;},{&quot;family&quot;:&quot;Aksit&quot;,&quot;given&quot;:&quot;Sümeyra&quot;,&quot;parse-names&quot;:false,&quot;dropping-particle&quot;:&quot;&quot;,&quot;non-dropping-particle&quot;:&quot;&quot;},{&quot;family&quot;:&quot;Deane&quot;,&quot;given&quot;:&quot;Katrina E.&quot;,&quot;parse-names&quot;:false,&quot;dropping-particle&quot;:&quot;&quot;,&quot;non-dropping-particle&quot;:&quot;&quot;},{&quot;family&quot;:&quot;Maurya&quot;,&quot;given&quot;:&quot;Shivam&quot;,&quot;parse-names&quot;:false,&quot;dropping-particle&quot;:&quot;&quot;,&quot;non-dropping-particle&quot;:&quot;&quot;},{&quot;family&quot;:&quot;Schneider&quot;,&quot;given&quot;:&quot;Lina&quot;,&quot;parse-names&quot;:false,&quot;dropping-particle&quot;:&quot;&quot;,&quot;non-dropping-particle&quot;:&quot;&quot;},{&quot;family&quot;:&quot;Ohl&quot;,&quot;given&quot;:&quot;Frank W.&quot;,&quot;parse-names&quot;:false,&quot;dropping-particle&quot;:&quot;&quot;,&quot;non-dropping-particle&quot;:&quot;&quot;},{&quot;family&quot;:&quot;Deliano&quot;,&quot;given&quot;:&quot;Matthias&quot;,&quot;parse-names&quot;:false,&quot;dropping-particle&quot;:&quot;&quot;,&quot;non-dropping-particle&quot;:&quot;&quot;},{&quot;family&quot;:&quot;Happel&quot;,&quot;given&quot;:&quot;Max F.K.&quot;,&quot;parse-names&quot;:false,&quot;dropping-particle&quot;:&quot;&quot;,&quot;non-dropping-particle&quot;:&quot;&quot;}],&quot;container-title&quot;:&quot;Communications Biology&quot;,&quot;DOI&quot;:&quot;10.1038/s42003-020-1073-3&quot;,&quot;ISSN&quot;:&quot;23993642&quot;,&quot;PMID&quot;:&quot;32620808&quot;,&quot;issued&quot;:{&quot;date-parts&quot;:[[2020,12,1]]},&quot;abstract&quot;:&quot;The primary auditory cortex (A1) is an essential, integrative node that encodes the behavioral relevance of acoustic stimuli, predictions, and auditory-guided decision-making. However, the realization of this integration with respect to the cortical microcircuitry is not well understood. Here, we characterize layer-specific, spatiotemporal synaptic population activity with chronic, laminar current source density analysis in Mongolian gerbils (Meriones unguiculatus) trained in an auditory decision-making Go/NoGo shuttle-box task. We demonstrate that not only sensory but also task- and choice-related information is represented in the mesoscopic neuronal population code of A1. Based on generalized linear-mixed effect models we found a layer-specific and multiplexed representation of the task rule, action selection, and the animal’s behavioral options as accumulating evidence in preparation of correct choices. The findings expand our understanding of how individual layers contribute to the integrative circuit in the sensory cortex in order to code task-relevant information and guide sensory-based decision-making.&quot;,&quot;publisher&quot;:&quot;Nature Research&quot;,&quot;issue&quot;:&quot;1&quot;,&quot;volume&quot;:&quot;3&quot;,&quot;container-title-short&quot;:&quot;Commun Biol&quot;},&quot;isTemporary&quot;:false}]},{&quot;citationID&quot;:&quot;MENDELEY_CITATION_c24abb92-c8cf-48af-86f4-36fa4e27cd08&quot;,&quot;properties&quot;:{&quot;noteIndex&quot;:0},&quot;isEdited&quot;:false,&quot;manualOverride&quot;:{&quot;isManuallyOverridden&quot;:true,&quot;citeprocText&quot;:&quot;(Lottem et al., 2018)&quot;,&quot;manualOverrideText&quot;:&quot;Lottem et al., 2018&quot;},&quot;citationTag&quot;:&quot;MENDELEY_CITATION_v3_eyJjaXRhdGlvbklEIjoiTUVOREVMRVlfQ0lUQVRJT05fYzI0YWJiOTItYzhjZi00OGFmLTg2ZjQtMzZmYTRlMjdjZDA4IiwicHJvcGVydGllcyI6eyJub3RlSW5kZXgiOjB9LCJpc0VkaXRlZCI6ZmFsc2UsIm1hbnVhbE92ZXJyaWRlIjp7ImlzTWFudWFsbHlPdmVycmlkZGVuIjp0cnVlLCJjaXRlcHJvY1RleHQiOiIoTG90dGVtIGV0IGFsLiwgMjAxOCkiLCJtYW51YWxPdmVycmlkZVRleHQiOiJMb3R0ZW0gZXQgYWwuLCAyMDE4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citationID&quot;:&quot;MENDELEY_CITATION_232a5da2-590f-4753-8640-9264e80ec348&quot;,&quot;properties&quot;:{&quot;noteIndex&quot;:0},&quot;isEdited&quot;:false,&quot;manualOverride&quot;:{&quot;isManuallyOverridden&quot;:false,&quot;citeprocText&quot;:&quot;(Deane et al., 2020; Happel et al., 2014; Zempeltzi et al., 2020)&quot;,&quot;manualOverrideText&quot;:&quot;&quot;},&quot;citationTag&quot;:&quot;MENDELEY_CITATION_v3_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&quot;,&quot;citationItems&quot;:[{&quot;id&quot;:&quot;785fe7aa-6287-3a70-b2fe-5aaca158c94b&quot;,&quot;itemData&quot;:{&quot;type&quot;:&quot;article-journal&quot;,&quot;id&quot;:&quot;785fe7aa-6287-3a70-b2fe-5aaca158c94b&quot;,&quot;title&quot;:&quot;Ketamine anaesthesia induces gain enhancement via recurrent excitation in granular input layers of the auditory cortex&quot;,&quot;author&quot;:[{&quot;family&quot;:&quot;Deane&quot;,&quot;given&quot;:&quot;Katrina E.&quot;,&quot;parse-names&quot;:false,&quot;dropping-particle&quot;:&quot;&quot;,&quot;non-dropping-particle&quot;:&quot;&quot;},{&quot;family&quot;:&quot;Brunk&quot;,&quot;given&quot;:&quot;Michael G.K.&quot;,&quot;parse-names&quot;:false,&quot;dropping-particle&quot;:&quot;&quot;,&quot;non-dropping-particle&quot;:&quot;&quot;},{&quot;family&quot;:&quot;Curran&quot;,&quot;given&quot;:&quot;Andrew W.&quot;,&quot;parse-names&quot;:false,&quot;dropping-particle&quot;:&quot;&quot;,&quot;non-dropping-particle&quot;:&quot;&quot;},{&quot;family&quot;:&quot;Zempeltzi&quot;,&quot;given&quot;:&quot;Marina M.&quot;,&quot;parse-names&quot;:false,&quot;dropping-particle&quot;:&quot;&quot;,&quot;non-dropping-particle&quot;:&quot;&quot;},{&quot;family&quot;:&quot;Ma&quot;,&quot;given&quot;:&quot;Jing&quot;,&quot;parse-names&quot;:false,&quot;dropping-particle&quot;:&quot;&quot;,&quot;non-dropping-particle&quot;:&quot;&quot;},{&quot;family&quot;:&quot;Lin&quot;,&quot;given&quot;:&quot;Xiao&quot;,&quot;parse-names&quot;:false,&quot;dropping-particle&quot;:&quot;&quot;,&quot;non-dropping-particle&quot;:&quot;&quot;},{&quot;family&quot;:&quot;Abela&quot;,&quot;given&quot;:&quot;Francesca&quot;,&quot;parse-names&quot;:false,&quot;dropping-particle&quot;:&quot;&quot;,&quot;non-dropping-particle&quot;:&quot;&quot;},{&quot;family&quot;:&quot;Aksit&quot;,&quot;given&quot;:&quot;Sümeyra&quot;,&quot;parse-names&quot;:false,&quot;dropping-particle&quot;:&quot;&quot;,&quot;non-dropping-particle&quot;:&quot;&quot;},{&quot;family&quot;:&quot;Deliano&quot;,&quot;given&quot;:&quot;Matthias&quot;,&quot;parse-names&quot;:false,&quot;dropping-particle&quot;:&quot;&quot;,&quot;non-dropping-particle&quot;:&quot;&quot;},{&quot;family&quot;:&quot;Ohl&quot;,&quot;given&quot;:&quot;Frank W.&quot;,&quot;parse-names&quot;:false,&quot;dropping-particle&quot;:&quot;&quot;,&quot;non-dropping-particle&quot;:&quot;&quot;},{&quot;family&quot;:&quot;Happel&quot;,&quot;given&quot;:&quot;Max F.K.&quot;,&quot;parse-names&quot;:false,&quot;dropping-particle&quot;:&quot;&quot;,&quot;non-dropping-particle&quot;:&quot;&quot;}],&quot;container-title&quot;:&quot;The Journal of Physiology&quot;,&quot;accessed&quot;:{&quot;date-parts&quot;:[[2024,1,24]]},&quot;DOI&quot;:&quot;10.1113/JP279705&quot;,&quot;ISSN&quot;:&quot;1469-7793&quot;,&quot;PMID&quot;:&quot;32329905&quot;,&quot;URL&quot;:&quot;https://onlinelibrary.wiley.com/doi/full/10.1113/JP279705&quot;,&quot;issued&quot;:{&quot;date-parts&quot;:[[2020,7,1]]},&quot;page&quot;:&quot;2741-2755&quot;,&quot;abstract&quot;:&quot;Key points: Ketamine is a common anaesthetic agent used in research and more recently as medication in treatment of depression. It has known effects on inhibition of interneurons and cortical stimulus-locked responses, but the underlying functional network mechanisms are still elusive. Analysing population activity across all layers within the auditory cortex, we found that doses of this anaesthetic induce a stronger activation and stimulus-locked response to pure-tone stimuli. This cortical response is driven by gain enhancement of thalamocortical input processing selectively within granular layers due to an increased recurrent excitation. Time–frequency analysis indicates a higher broadband magnitude response and prolonged phase coherence in granular layers, possibly pointing to disinhibition of this recurrent excitation. These results further the understanding of ketamine's functional mechanisms, which will improve the ability to interpret physiological studies moving from anaesthetized to awake paradigms and may lead to the development of better ketamine-based depression treatments with lower side effects. Abstract: Ketamine is commonly used as an anaesthetic agent and has more recently gained attention as an antidepressant. It has been linked to increased stimulus-locked excitability, inhibition of interneurons and modulation of intrinsic neuronal oscillations. However, the functional network mechanisms are still elusive. A better understanding of these anaesthetic network effects may improve upon previous interpretations of seminal studies conducted under anaesthesia and have widespread relevance for neuroscience with awake and anaesthetized subjects as well as in medicine. Here, we investigated the effects of anaesthetic doses of ketamine (15 mg kg−1 h−1i.p.) on the network activity after pure-tone stimulation within the auditory cortex of male Mongolian gerbils (Meriones unguiculatus). We used laminar current source density (CSD) analysis and subsequent layer-specific continuous wavelet analysis to investigate spatiotemporal response dynamics on cortical columnar processing in awake and ketamine-anaesthetized animals. We found thalamocortical input processing within granular layers III/IV to be significantly increased under ketamine. This layer-dependent gain enhancement under ketamine was not due to changes in cross-trial phase coherence but was rather attributed to a broadband increase in magnitude reflecting an increase in recurrent excitation. A time–frequency analysis was indicative of a prolonged period of stimulus-induced excitation possibly due to a reduced coupling of excitation and inhibition in granular input circuits – in line with the common hypothesis of cortical disinhibition via suppression of GABAergic interneurons.&quot;,&quot;publisher&quot;:&quot;John Wiley &amp; Sons, Ltd&quot;,&quot;issue&quot;:&quot;13&quot;,&quot;volume&quot;:&quot;598&quot;,&quot;container-title-short&quot;:&quot;J Physiol&quot;},&quot;isTemporary&quot;:false},{&quot;id&quot;:&quot;3804f471-5557-316c-a71c-bdcb8c4d50f7&quot;,&quot;itemData&quot;:{&quot;type&quot;:&quot;article-journal&quot;,&quot;id&quot;:&quot;3804f471-5557-316c-a71c-bdcb8c4d50f7&quot;,&quot;title&quot;:&quot;Task rule and choice are reflected by layer-specific processing in rodent auditory cortical microcircuits&quot;,&quot;author&quot;:[{&quot;family&quot;:&quot;Zempeltzi&quot;,&quot;given&quot;:&quot;Marina M.&quot;,&quot;parse-names&quot;:false,&quot;dropping-particle&quot;:&quot;&quot;,&quot;non-dropping-particle&quot;:&quot;&quot;},{&quot;family&quot;:&quot;Kisse&quot;,&quot;given&quot;:&quot;Martin&quot;,&quot;parse-names&quot;:false,&quot;dropping-particle&quot;:&quot;&quot;,&quot;non-dropping-particle&quot;:&quot;&quot;},{&quot;family&quot;:&quot;Brunk&quot;,&quot;given&quot;:&quot;Michael G.K.&quot;,&quot;parse-names&quot;:false,&quot;dropping-particle&quot;:&quot;&quot;,&quot;non-dropping-particle&quot;:&quot;&quot;},{&quot;family&quot;:&quot;Glemser&quot;,&quot;given&quot;:&quot;Claudia&quot;,&quot;parse-names&quot;:false,&quot;dropping-particle&quot;:&quot;&quot;,&quot;non-dropping-particle&quot;:&quot;&quot;},{&quot;family&quot;:&quot;Aksit&quot;,&quot;given&quot;:&quot;Sümeyra&quot;,&quot;parse-names&quot;:false,&quot;dropping-particle&quot;:&quot;&quot;,&quot;non-dropping-particle&quot;:&quot;&quot;},{&quot;family&quot;:&quot;Deane&quot;,&quot;given&quot;:&quot;Katrina E.&quot;,&quot;parse-names&quot;:false,&quot;dropping-particle&quot;:&quot;&quot;,&quot;non-dropping-particle&quot;:&quot;&quot;},{&quot;family&quot;:&quot;Maurya&quot;,&quot;given&quot;:&quot;Shivam&quot;,&quot;parse-names&quot;:false,&quot;dropping-particle&quot;:&quot;&quot;,&quot;non-dropping-particle&quot;:&quot;&quot;},{&quot;family&quot;:&quot;Schneider&quot;,&quot;given&quot;:&quot;Lina&quot;,&quot;parse-names&quot;:false,&quot;dropping-particle&quot;:&quot;&quot;,&quot;non-dropping-particle&quot;:&quot;&quot;},{&quot;family&quot;:&quot;Ohl&quot;,&quot;given&quot;:&quot;Frank W.&quot;,&quot;parse-names&quot;:false,&quot;dropping-particle&quot;:&quot;&quot;,&quot;non-dropping-particle&quot;:&quot;&quot;},{&quot;family&quot;:&quot;Deliano&quot;,&quot;given&quot;:&quot;Matthias&quot;,&quot;parse-names&quot;:false,&quot;dropping-particle&quot;:&quot;&quot;,&quot;non-dropping-particle&quot;:&quot;&quot;},{&quot;family&quot;:&quot;Happel&quot;,&quot;given&quot;:&quot;Max F.K.&quot;,&quot;parse-names&quot;:false,&quot;dropping-particle&quot;:&quot;&quot;,&quot;non-dropping-particle&quot;:&quot;&quot;}],&quot;container-title&quot;:&quot;Communications Biology&quot;,&quot;DOI&quot;:&quot;10.1038/s42003-020-1073-3&quot;,&quot;ISSN&quot;:&quot;23993642&quot;,&quot;PMID&quot;:&quot;32620808&quot;,&quot;issued&quot;:{&quot;date-parts&quot;:[[2020,12,1]]},&quot;abstract&quot;:&quot;The primary auditory cortex (A1) is an essential, integrative node that encodes the behavioral relevance of acoustic stimuli, predictions, and auditory-guided decision-making. However, the realization of this integration with respect to the cortical microcircuitry is not well understood. Here, we characterize layer-specific, spatiotemporal synaptic population activity with chronic, laminar current source density analysis in Mongolian gerbils (Meriones unguiculatus) trained in an auditory decision-making Go/NoGo shuttle-box task. We demonstrate that not only sensory but also task- and choice-related information is represented in the mesoscopic neuronal population code of A1. Based on generalized linear-mixed effect models we found a layer-specific and multiplexed representation of the task rule, action selection, and the animal’s behavioral options as accumulating evidence in preparation of correct choices. The findings expand our understanding of how individual layers contribute to the integrative circuit in the sensory cortex in order to code task-relevant information and guide sensory-based decision-making.&quot;,&quot;publisher&quot;:&quot;Nature Research&quot;,&quot;issue&quot;:&quot;1&quot;,&quot;volume&quot;:&quot;3&quot;,&quot;container-title-short&quot;:&quot;Commun Biol&quot;},&quot;isTemporary&quot;:false},{&quot;id&quot;:&quot;790a4b81-875a-3064-9553-2d027a1237f4&quot;,&quot;itemData&quot;:{&quot;type&quot;:&quot;article-journal&quot;,&quot;id&quot;:&quot;790a4b81-875a-3064-9553-2d027a1237f4&quot;,&quot;title&quot;:&quot;Dopamine-modulated recurrent corticoefferent feedback in primary sensory cortex promotes detection of behaviorally relevant stimuli&quot;,&quot;author&quot;:[{&quot;family&quot;:&quot;Happel&quot;,&quot;given&quot;:&quot;Max F.K.&quot;,&quot;parse-names&quot;:false,&quot;dropping-particle&quot;:&quot;&quot;,&quot;non-dropping-particle&quot;:&quot;&quot;},{&quot;family&quot;:&quot;Deliano&quot;,&quot;given&quot;:&quot;Matthias&quot;,&quot;parse-names&quot;:false,&quot;dropping-particle&quot;:&quot;&quot;,&quot;non-dropping-particle&quot;:&quot;&quot;},{&quot;family&quot;:&quot;Handschuh&quot;,&quot;given&quot;:&quot;Juliane&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1990-13.2014&quot;,&quot;ISSN&quot;:&quot;02706474&quot;,&quot;PMID&quot;:&quot;24453315&quot;,&quot;issued&quot;:{&quot;date-parts&quot;:[[2014]]},&quot;page&quot;:&quot;1234-1247&quot;,&quot;abstract&quot;:&quot;Dopaminergic neurotransmission in primary auditory cortex (AI) has been shown to be involved in learning and memory functions. Moreover, dopaminergic projections and D1/D5 receptor distributions display a layer-dependent organization, suggesting specific functions in the cortical circuitry. However, the circuit effects of dopaminergic neurotransmission in sensory cortex and their possible roles in perception, learning, and memory are largely unknown. Here, we investigated layer-specific circuit effects of dopaminergic neuromodulation using current source density (CSD) analysis in AI of Mongolian gerbils. Pharmacological stimulation of D1/D5 receptors increased auditory-evoked synaptic currents in infragranular layers, prolonging local thalamocortical input via positive feedback between infragranular output and granular input. Subsequently, dopamine promoted sustained cortical activation by prolonged recruitment of long-range corticocortical networks. A detailed circuit analysis combining layer-specific intracortical microstimulation (ICMS), CSD analysis, and pharmacological cortical silencing revealed that cross-laminar feedback enhanced by dopamine relied on a positive, fast-acting recurrent corticoefferent loop, most likely relayed via local thalamic circuits. Behavioral signal detection analysis further showed that activation of corticoefferent output by infragranular ICMS, which mimicked auditory activation under dopaminergic influence, was most effective in eliciting a behaviorally detectable signal. Our results show that D1/D5-mediated dopaminergic modulation in sensory cortex regulates positive recurrent corticoefferent feedback, which enhances states of high, persistent activity in sensory cortex evoked by behaviorally relevant stimuli. In boosting horizontal network interactions, this potentially promotes the readout of task-related information from cortical synapsesandimproves behavioral stimulus detection. © 2014 the authors.&quot;,&quot;issue&quot;:&quot;4&quot;,&quot;volume&quot;:&quot;34&quot;,&quot;container-title-short&quot;:&quot;&quot;},&quot;isTemporary&quot;:false}]},{&quot;citationID&quot;:&quot;MENDELEY_CITATION_8af1f44a-c655-4f9d-a35f-57195c0c5e9b&quot;,&quot;properties&quot;:{&quot;noteIndex&quot;:0},&quot;isEdited&quot;:false,&quot;manualOverride&quot;:{&quot;isManuallyOverridden&quot;:false,&quot;citeprocText&quot;:&quot;(Happel et al., 2010)&quot;,&quot;manualOverrideText&quot;:&quot;&quot;},&quot;citationTag&quot;:&quot;MENDELEY_CITATION_v3_eyJjaXRhdGlvbklEIjoiTUVOREVMRVlfQ0lUQVRJT05fOGFmMWY0NGEtYzY1NS00ZjlkLWEzNWYtNTcxOTVjMGM1ZTliIiwicHJvcGVydGllcyI6eyJub3RlSW5kZXgiOjB9LCJpc0VkaXRlZCI6ZmFsc2UsIm1hbnVhbE92ZXJyaWRlIjp7ImlzTWFudWFsbHlPdmVycmlkZGVuIjpmYWxzZSwiY2l0ZXByb2NUZXh0IjoiKEhhcHBlbCBldCBhbC4sIDIwMTA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XX0=&quot;,&quot;citationItems&quot;:[{&quot;id&quot;:&quot;59811f24-86e5-366e-9ecf-465a87f68206&quot;,&quot;itemData&quot;:{&quot;type&quot;:&quot;article-journal&quot;,&quot;id&quot;:&quot;59811f24-86e5-366e-9ecf-465a87f68206&quot;,&quot;title&quot;:&quot;Spectral integration in primary auditory cortex attributable to temporally precise convergence of thalamocortical and intracortical input&quot;,&quot;author&quot;:[{&quot;family&quot;:&quot;Happel&quot;,&quot;given&quot;:&quot;Max F.K.&quot;,&quot;parse-names&quot;:false,&quot;dropping-particle&quot;:&quot;&quot;,&quot;non-dropping-particle&quot;:&quot;&quot;},{&quot;family&quot;:&quot;Jeschke&quot;,&quot;given&quot;:&quot;Marcus&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0689-10.2010&quot;,&quot;ISSN&quot;:&quot;02706474&quot;,&quot;PMID&quot;:&quot;20720119&quot;,&quot;issued&quot;:{&quot;date-parts&quot;:[[2010,8,18]]},&quot;page&quot;:&quot;11114-11127&quot;,&quot;abstract&quot;:&quot;Primary sensory cortex integrates sensory information from afferent feedforward thalamocortical projection systems and convergent intracortical microcircuits. Both input systems have been demonstrated to provide different aspects of sensory information. Here we have used high-density recordings of laminar current source density (CSD) distributions in primary auditory cortex of Mongolian gerbils in combination with pharmacological silencing of cortical activity and analysis of the residual CSD, to dissociate the feedforward thalamocortical contribution and the intracortical contribution to spectral integration. We found a temporally highly precise integration of both types of inputs when the stimulation frequency was in close spectral neighborhood of the best frequency of the measurement site, in which the overlap between both inputs is maximal. Local intracortical connections provide both directly feedforward excitatory and modulatory input from adjacent cortical sites, which determine how concurrent afferent inputs are integrated. Through separate excitatory horizontal projections, terminating in cortical layers II/III, information about stimulus energy in greater spectral distance is provided even over long cortical distances. These projections effectively broaden spectral tuning width. Based on these data, we suggest a mechanism of spectral integration in primary auditory cortex that is based on temporally precise interactions of afferent thalamocortical inputs and different short-and long-range intracortical networks. The proposed conceptual framework allows integration of different and partly controversial anatomical and physiological models of spectral integration in the literature. Copyright © 2010 the authors.&quot;,&quot;issue&quot;:&quot;33&quot;,&quot;volume&quot;:&quot;30&quot;,&quot;container-title-short&quot;:&quot;&quot;},&quot;isTemporary&quot;:false}]},{&quot;citationID&quot;:&quot;MENDELEY_CITATION_bb10cc9a-d28b-4eac-875a-28e7a6fa0814&quot;,&quot;properties&quot;:{&quot;noteIndex&quot;:0},&quot;isEdited&quot;:false,&quot;manualOverride&quot;:{&quot;isManuallyOverridden&quot;:false,&quot;citeprocText&quot;:&quot;(Buzsáki et al., 2012; Douglas &amp;#38; Martin, 2007; Godlove et al., 2014)&quot;,&quot;manualOverrideText&quot;:&quot;&quot;},&quot;citationTag&quot;:&quot;MENDELEY_CITATION_v3_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quot;,&quot;citationItems&quot;:[{&quot;id&quot;:&quot;5ba66c71-a3d4-3258-a98b-d35ba37192f0&quot;,&quot;itemData&quot;:{&quot;type&quot;:&quot;article&quot;,&quot;id&quot;:&quot;5ba66c71-a3d4-3258-a98b-d35ba37192f0&quot;,&quot;title&quot;:&quot;The origin of extracellular fields and currents-EEG, ECoG, LFP and spikes&quot;,&quot;author&quot;:[{&quot;family&quot;:&quot;Buzsáki&quot;,&quot;given&quot;:&quot;György&quot;,&quot;parse-names&quot;:false,&quot;dropping-particle&quot;:&quot;&quot;,&quot;non-dropping-particle&quot;:&quot;&quot;},{&quot;family&quot;:&quot;Anastassiou&quot;,&quot;given&quot;:&quot;Costas A.&quot;,&quot;parse-names&quot;:false,&quot;dropping-particle&quot;:&quot;&quot;,&quot;non-dropping-particle&quot;:&quot;&quot;},{&quot;family&quot;:&quot;Koch&quot;,&quot;given&quot;:&quot;Christof&quot;,&quot;parse-names&quot;:false,&quot;dropping-particle&quot;:&quot;&quot;,&quot;non-dropping-particle&quot;:&quot;&quot;}],&quot;container-title&quot;:&quot;Nature Reviews Neuroscience&quot;,&quot;DOI&quot;:&quot;10.1038/nrn3241&quot;,&quot;ISSN&quot;:&quot;1471003X&quot;,&quot;PMID&quot;:&quot;22595786&quot;,&quot;issued&quot;:{&quot;date-parts&quot;:[[2012,6]]},&quot;page&quot;:&quot;407-420&quot;,&quot;abstract&quot;:&quot;Neuronal activity in the brain gives rise to transmembrane currents that can be measured in the extracellular medium. Although the major contributor of the extracellular signal is the synaptic transmembrane current, other sources-including Na+ and Ca2+ spikes, ionic fluxes through voltage-and ligand-gated channels, and intrinsic membrane oscillations-can substantially shape the extracellular field. High-density recordings of field activity in animals and subdural grid recordings in humans, combined with recently developed data processing tools and computational modelling, can provide insight into the cooperative behaviour of neurons, their average synaptic input and their spiking output, and can increase our understanding of how these processes contribute to the extracellular signal. © 2012 Macmillan Publishers Limited. All rights reserved.&quot;,&quot;issue&quot;:&quot;6&quot;,&quot;volume&quot;:&quot;13&quot;,&quot;container-title-short&quot;:&quot;Nat Rev Neurosci&quot;},&quot;isTemporary&quot;:false},{&quot;id&quot;:&quot;0d51ff1c-b969-353a-a48f-84f9a51df72f&quot;,&quot;itemData&quot;:{&quot;type&quot;:&quot;article&quot;,&quot;id&quot;:&quot;0d51ff1c-b969-353a-a48f-84f9a51df72f&quot;,&quot;title&quot;:&quot;Recurrent neuronal circuits in the neocortex&quot;,&quot;author&quot;:[{&quot;family&quot;:&quot;Douglas&quot;,&quot;given&quot;:&quot;Rodney J.&quot;,&quot;parse-names&quot;:false,&quot;dropping-particle&quot;:&quot;&quot;,&quot;non-dropping-particle&quot;:&quot;&quot;},{&quot;family&quot;:&quot;Martin&quot;,&quot;given&quot;:&quot;Kevan A.C.&quot;,&quot;parse-names&quot;:false,&quot;dropping-particle&quot;:&quot;&quot;,&quot;non-dropping-particle&quot;:&quot;&quot;}],&quot;container-title&quot;:&quot;Current Biology&quot;,&quot;DOI&quot;:&quot;10.1016/j.cub.2007.04.024&quot;,&quot;ISSN&quot;:&quot;09609822&quot;,&quot;PMID&quot;:&quot;17610826&quot;,&quot;issued&quot;:{&quot;date-parts&quot;:[[2007,7,3]]},&quot;publisher&quot;:&quot;Cell Press&quot;,&quot;issue&quot;:&quot;13&quot;,&quot;volume&quot;:&quot;17&quot;,&quot;container-title-short&quot;:&quot;&quot;},&quot;isTemporary&quot;:false},{&quot;id&quot;:&quot;ec7f6aba-c0eb-3dcf-952f-b3683c8dea1e&quot;,&quot;itemData&quot;:{&quot;type&quot;:&quot;article-journal&quot;,&quot;id&quot;:&quot;ec7f6aba-c0eb-3dcf-952f-b3683c8dea1e&quot;,&quot;title&quot;:&quot;Microcircuitry of agranular frontal cortex: Testing the generality of the canonical cortical microcircuit&quot;,&quot;author&quot;:[{&quot;family&quot;:&quot;Godlove&quot;,&quot;given&quot;:&quot;David C.&quot;,&quot;parse-names&quot;:false,&quot;dropping-particle&quot;:&quot;&quot;,&quot;non-dropping-particle&quot;:&quot;&quot;},{&quot;family&quot;:&quot;Maier&quot;,&quot;given&quot;:&quot;Alexander&quot;,&quot;parse-names&quot;:false,&quot;dropping-particle&quot;:&quot;&quot;,&quot;non-dropping-particle&quot;:&quot;&quot;},{&quot;family&quot;:&quot;Woodman&quot;,&quot;given&quot;:&quot;Geoffrey F.&quot;,&quot;parse-names&quot;:false,&quot;dropping-particle&quot;:&quot;&quot;,&quot;non-dropping-particle&quot;:&quot;&quot;},{&quot;family&quot;:&quot;Schall&quot;,&quot;given&quot;:&quot;Jeffrey D.&quot;,&quot;parse-names&quot;:false,&quot;dropping-particle&quot;:&quot;&quot;,&quot;non-dropping-particle&quot;:&quot;&quot;}],&quot;container-title&quot;:&quot;Journal of Neuroscience&quot;,&quot;DOI&quot;:&quot;10.1523/JNEUROSCI.5127-13.2014&quot;,&quot;ISSN&quot;:&quot;15292401&quot;,&quot;PMID&quot;:&quot;24719113&quot;,&quot;issued&quot;:{&quot;date-parts&quot;:[[2014]]},&quot;page&quot;:&quot;5355-5369&quot;,&quot;abstract&quot;:&quot;Weinvestigated whether a frontal area that lacks granular layer IV, supplementary eye field, exhibits features of laminar circuitry similar to those observed in primary sensory areas. We report, for the first time, visually evoked local field potentials (LFPs) and spiking activity recorded simultaneously across all layers of agranular frontal cortex using linear electrode arrays. We calculated current source density from the LFPs and compared the laminar organization of evolving sinks to those reported in sensory areas. Simultaneous, transient synaptic current sinks appeared first in layers III and V followed by more prolonged current sinks in layers I/II and VI. We also found no variation of single-or multi-unit visual response latency across layers, and putative pyramidal neurons and interneurons displayed similar response latencies. Many units exhibited pronounced discharge suppression that was strongest in superficial relative to deep layers. Maximum discharge suppression also occurred later in superficial than in deep layers. These results are discussed in the context of the canonical cortical microcircuit model originally formulated to describe early sensory cortex. The data indicate that agranular cortex resembles sensory areas in certain respects, but the cortical microcircuit is modified in nontrivial ways. © 2014 the authors.&quot;,&quot;publisher&quot;:&quot;Society for Neuroscience&quot;,&quot;issue&quot;:&quot;15&quot;,&quot;volume&quot;:&quot;34&quot;,&quot;container-title-short&quot;:&quot;&quot;},&quot;isTemporary&quot;:false}]},{&quot;citationID&quot;:&quot;MENDELEY_CITATION_0fdfe91c-d543-45e2-85b5-ede8bcbf42f9&quot;,&quot;properties&quot;:{&quot;noteIndex&quot;:0},&quot;isEdited&quot;:false,&quot;manualOverride&quot;:{&quot;isManuallyOverridden&quot;:false,&quot;citeprocText&quot;:&quot;(Francis et al., 2018)&quot;,&quot;manualOverrideText&quot;:&quot;&quot;},&quot;citationTag&quot;:&quot;MENDELEY_CITATION_v3_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&quot;,&quot;citationItems&quot;:[{&quot;id&quot;:&quot;a57a0311-43d5-3754-9853-711ec3822e6c&quot;,&quot;itemData&quot;:{&quot;type&quot;:&quot;article-journal&quot;,&quot;id&quot;:&quot;a57a0311-43d5-3754-9853-711ec3822e6c&quot;,&quot;title&quot;:&quot;Small Networks Encode Decision-Making in Primary Auditory Cortex&quot;,&quot;author&quot;:[{&quot;family&quot;:&quot;Francis&quot;,&quot;given&quot;:&quot;Nikolas A.&quot;,&quot;parse-names&quot;:false,&quot;dropping-particle&quot;:&quot;&quot;,&quot;non-dropping-particle&quot;:&quot;&quot;},{&quot;family&quot;:&quot;Winkowski&quot;,&quot;given&quot;:&quot;Daniel E.&quot;,&quot;parse-names&quot;:false,&quot;dropping-particle&quot;:&quot;&quot;,&quot;non-dropping-particle&quot;:&quot;&quot;},{&quot;family&quot;:&quot;Sheikhattar&quot;,&quot;given&quot;:&quot;Alireza&quot;,&quot;parse-names&quot;:false,&quot;dropping-particle&quot;:&quot;&quot;,&quot;non-dropping-particle&quot;:&quot;&quot;},{&quot;family&quot;:&quot;Armengol&quot;,&quot;given&quot;:&quot;Kevin&quot;,&quot;parse-names&quot;:false,&quot;dropping-particle&quot;:&quot;&quot;,&quot;non-dropping-particle&quot;:&quot;&quot;},{&quot;family&quot;:&quot;Babadi&quot;,&quot;given&quot;:&quot;Behtash&quot;,&quot;parse-names&quot;:false,&quot;dropping-particle&quot;:&quot;&quot;,&quot;non-dropping-particle&quot;:&quot;&quot;},{&quot;family&quot;:&quot;Kanold&quot;,&quot;given&quot;:&quot;Patrick O.&quot;,&quot;parse-names&quot;:false,&quot;dropping-particle&quot;:&quot;&quot;,&quot;non-dropping-particle&quot;:&quot;&quot;}],&quot;container-title&quot;:&quot;Neuron&quot;,&quot;DOI&quot;:&quot;10.1016/j.neuron.2018.01.019&quot;,&quot;ISSN&quot;:&quot;10974199&quot;,&quot;PMID&quot;:&quot;29398362&quot;,&quot;issued&quot;:{&quot;date-parts&quot;:[[2018,2,21]]},&quot;page&quot;:&quot;885-897.e6&quot;,&quot;abstract&quot;:&quot;Sensory detection tasks enhance representations of behaviorally meaningful stimuli in primary auditory cortex (A1). However, it remains unclear how A1 encodes decision-making. Neurons in A1 layer 2/3 (L2/3) show heterogeneous stimulus selectivity and complex anatomical connectivity, and receive input from prefrontal cortex. Thus, task-related modulation of activity in A1 L2/3 might differ across subpopulations. To study the neural coding of decision-making, we used two-photon imaging in A1 L2/3 of mice performing a tone-detection task. Neural responses to targets showed attentional gain and encoded behavioral choice. To characterize network representation of behavioral choice, we analyzed functional connectivity using Granger causality, pairwise noise correlations, and neural decoding. During task performance, small groups of four to five neurons became sparsely linked, locally clustered, and rostro-caudally oriented, while noise correlations both increased and decreased. Our results suggest that sensory-based decision-making involves small neural networks driven by the sum of sensory input, attentional gain, and behavioral choice. Francis et al. studied the neural coding of decision-making in auditory cortex using two-photon imaging. Neural activity showed attentional gain and encoded behavioral choice. Small neuronal networks predicted behavioral choice. Functional connectivity became sparse, rostro-caudally oriented, and locally clustered during target recognition.&quot;,&quot;publisher&quot;:&quot;Cell Press&quot;,&quot;issue&quot;:&quot;4&quot;,&quot;volume&quot;:&quot;97&quot;,&quot;container-title-short&quot;:&quot;Neuron&quot;},&quot;isTemporary&quot;:false}]},{&quot;citationID&quot;:&quot;MENDELEY_CITATION_f62833c3-e974-4315-8fff-2a3cc60e44b0&quot;,&quot;properties&quot;:{&quot;noteIndex&quot;:0},&quot;isEdited&quot;:false,&quot;manualOverride&quot;:{&quot;isManuallyOverridden&quot;:false,&quot;citeprocText&quot;:&quot;(Zempeltzi et al., 2020)&quot;,&quot;manualOverrideText&quot;:&quot;&quot;},&quot;citationTag&quot;:&quot;MENDELEY_CITATION_v3_eyJjaXRhdGlvbklEIjoiTUVOREVMRVlfQ0lUQVRJT05fZjYyODMzYzMtZTk3NC00MzE1LThmZmYtMmEzY2M2MGU0NGIwIiwicHJvcGVydGllcyI6eyJub3RlSW5kZXgiOjB9LCJpc0VkaXRlZCI6ZmFsc2UsIm1hbnVhbE92ZXJyaWRlIjp7ImlzTWFudWFsbHlPdmVycmlkZGVuIjpmYWxzZSwiY2l0ZXByb2NUZXh0IjoiKFplbXBlbHR6aSBldCBhbC4sIDIwMjApIiwibWFudWFsT3ZlcnJpZGVUZXh0IjoiIn0sImNpdGF0aW9uSXRlbXMiOlt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quot;,&quot;citationItems&quot;:[{&quot;id&quot;:&quot;3804f471-5557-316c-a71c-bdcb8c4d50f7&quot;,&quot;itemData&quot;:{&quot;type&quot;:&quot;article-journal&quot;,&quot;id&quot;:&quot;3804f471-5557-316c-a71c-bdcb8c4d50f7&quot;,&quot;title&quot;:&quot;Task rule and choice are reflected by layer-specific processing in rodent auditory cortical microcircuits&quot;,&quot;author&quot;:[{&quot;family&quot;:&quot;Zempeltzi&quot;,&quot;given&quot;:&quot;Marina M.&quot;,&quot;parse-names&quot;:false,&quot;dropping-particle&quot;:&quot;&quot;,&quot;non-dropping-particle&quot;:&quot;&quot;},{&quot;family&quot;:&quot;Kisse&quot;,&quot;given&quot;:&quot;Martin&quot;,&quot;parse-names&quot;:false,&quot;dropping-particle&quot;:&quot;&quot;,&quot;non-dropping-particle&quot;:&quot;&quot;},{&quot;family&quot;:&quot;Brunk&quot;,&quot;given&quot;:&quot;Michael G.K.&quot;,&quot;parse-names&quot;:false,&quot;dropping-particle&quot;:&quot;&quot;,&quot;non-dropping-particle&quot;:&quot;&quot;},{&quot;family&quot;:&quot;Glemser&quot;,&quot;given&quot;:&quot;Claudia&quot;,&quot;parse-names&quot;:false,&quot;dropping-particle&quot;:&quot;&quot;,&quot;non-dropping-particle&quot;:&quot;&quot;},{&quot;family&quot;:&quot;Aksit&quot;,&quot;given&quot;:&quot;Sümeyra&quot;,&quot;parse-names&quot;:false,&quot;dropping-particle&quot;:&quot;&quot;,&quot;non-dropping-particle&quot;:&quot;&quot;},{&quot;family&quot;:&quot;Deane&quot;,&quot;given&quot;:&quot;Katrina E.&quot;,&quot;parse-names&quot;:false,&quot;dropping-particle&quot;:&quot;&quot;,&quot;non-dropping-particle&quot;:&quot;&quot;},{&quot;family&quot;:&quot;Maurya&quot;,&quot;given&quot;:&quot;Shivam&quot;,&quot;parse-names&quot;:false,&quot;dropping-particle&quot;:&quot;&quot;,&quot;non-dropping-particle&quot;:&quot;&quot;},{&quot;family&quot;:&quot;Schneider&quot;,&quot;given&quot;:&quot;Lina&quot;,&quot;parse-names&quot;:false,&quot;dropping-particle&quot;:&quot;&quot;,&quot;non-dropping-particle&quot;:&quot;&quot;},{&quot;family&quot;:&quot;Ohl&quot;,&quot;given&quot;:&quot;Frank W.&quot;,&quot;parse-names&quot;:false,&quot;dropping-particle&quot;:&quot;&quot;,&quot;non-dropping-particle&quot;:&quot;&quot;},{&quot;family&quot;:&quot;Deliano&quot;,&quot;given&quot;:&quot;Matthias&quot;,&quot;parse-names&quot;:false,&quot;dropping-particle&quot;:&quot;&quot;,&quot;non-dropping-particle&quot;:&quot;&quot;},{&quot;family&quot;:&quot;Happel&quot;,&quot;given&quot;:&quot;Max F.K.&quot;,&quot;parse-names&quot;:false,&quot;dropping-particle&quot;:&quot;&quot;,&quot;non-dropping-particle&quot;:&quot;&quot;}],&quot;container-title&quot;:&quot;Communications Biology&quot;,&quot;DOI&quot;:&quot;10.1038/s42003-020-1073-3&quot;,&quot;ISSN&quot;:&quot;23993642&quot;,&quot;PMID&quot;:&quot;32620808&quot;,&quot;issued&quot;:{&quot;date-parts&quot;:[[2020,12,1]]},&quot;abstract&quot;:&quot;The primary auditory cortex (A1) is an essential, integrative node that encodes the behavioral relevance of acoustic stimuli, predictions, and auditory-guided decision-making. However, the realization of this integration with respect to the cortical microcircuitry is not well understood. Here, we characterize layer-specific, spatiotemporal synaptic population activity with chronic, laminar current source density analysis in Mongolian gerbils (Meriones unguiculatus) trained in an auditory decision-making Go/NoGo shuttle-box task. We demonstrate that not only sensory but also task- and choice-related information is represented in the mesoscopic neuronal population code of A1. Based on generalized linear-mixed effect models we found a layer-specific and multiplexed representation of the task rule, action selection, and the animal’s behavioral options as accumulating evidence in preparation of correct choices. The findings expand our understanding of how individual layers contribute to the integrative circuit in the sensory cortex in order to code task-relevant information and guide sensory-based decision-making.&quot;,&quot;publisher&quot;:&quot;Nature Research&quot;,&quot;issue&quot;:&quot;1&quot;,&quot;volume&quot;:&quot;3&quot;,&quot;container-title-short&quot;:&quot;Commun Biol&quot;},&quot;isTemporary&quot;:false}]},{&quot;citationID&quot;:&quot;MENDELEY_CITATION_3622aad3-695e-432e-b887-ef4eeee2800d&quot;,&quot;properties&quot;:{&quot;noteIndex&quot;:0},&quot;isEdited&quot;:false,&quot;manualOverride&quot;:{&quot;isManuallyOverridden&quot;:false,&quot;citeprocText&quot;:&quot;(Brunk et al., 2019)&quot;,&quot;manualOverrideText&quot;:&quot;&quot;},&quot;citationTag&quot;:&quot;MENDELEY_CITATION_v3_eyJjaXRhdGlvbklEIjoiTUVOREVMRVlfQ0lUQVRJT05fMzYyMmFhZDMtNjk1ZS00MzJlLWI4ODctZWY0ZWVlZTI4MDBkIiwicHJvcGVydGllcyI6eyJub3RlSW5kZXgiOjB9LCJpc0VkaXRlZCI6ZmFsc2UsIm1hbnVhbE92ZXJyaWRlIjp7ImlzTWFudWFsbHlPdmVycmlkZGVuIjpmYWxzZSwiY2l0ZXByb2NUZXh0IjoiKEJydW5rIGV0IGFsLiwgMjAxOS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V19&quot;,&quot;citationItems&quot;:[{&quot;id&quot;:&quot;5dbc4332-30cc-332f-b7d2-755e5fdd9c7b&quot;,&quot;itemData&quot;:{&quot;type&quot;:&quot;article-journal&quot;,&quot;id&quot;:&quot;5dbc4332-30cc-332f-b7d2-755e5fdd9c7b&quot;,&quot;title&quot;:&quot;Optogenetic stimulation of the VTA modulates a frequency-specific gain of thalamocortical inputs in infragranular layers of the auditory cortex&quot;,&quot;author&quot;:[{&quot;family&quot;:&quot;Brunk&quot;,&quot;given&quot;:&quot;Michael G.K.&quot;,&quot;parse-names&quot;:false,&quot;dropping-particle&quot;:&quot;&quot;,&quot;non-dropping-particle&quot;:&quot;&quot;},{&quot;family&quot;:&quot;Deane&quot;,&quot;given&quot;:&quot;Katrina E.&quot;,&quot;parse-names&quot;:false,&quot;dropping-particle&quot;:&quot;&quot;,&quot;non-dropping-particle&quot;:&quot;&quot;},{&quot;family&quot;:&quot;Kisse&quot;,&quot;given&quot;:&quot;Martin&quot;,&quot;parse-names&quot;:false,&quot;dropping-particle&quot;:&quot;&quot;,&quot;non-dropping-particle&quot;:&quot;&quot;},{&quot;family&quot;:&quot;Deliano&quot;,&quot;given&quot;:&quot;Matthias&quot;,&quot;parse-names&quot;:false,&quot;dropping-particle&quot;:&quot;&quot;,&quot;non-dropping-particle&quot;:&quot;&quot;},{&quot;family&quot;:&quot;Vieweg&quot;,&quot;given&quot;:&quot;Silvia&quot;,&quot;parse-names&quot;:false,&quot;dropping-particle&quot;:&quot;&quot;,&quot;non-dropping-particle&quot;:&quot;&quot;},{&quot;family&quot;:&quot;Ohl&quot;,&quot;given&quot;:&quot;Frank W.&quot;,&quot;parse-names&quot;:false,&quot;dropping-particle&quot;:&quot;&quot;,&quot;non-dropping-particle&quot;:&quot;&quot;},{&quot;family&quot;:&quot;Lippert&quot;,&quot;given&quot;:&quot;Michael T.&quot;,&quot;parse-names&quot;:false,&quot;dropping-particle&quot;:&quot;&quot;,&quot;non-dropping-particle&quot;:&quot;&quot;},{&quot;family&quot;:&quot;Happel&quot;,&quot;given&quot;:&quot;Max F.K.&quot;,&quot;parse-names&quot;:false,&quot;dropping-particle&quot;:&quot;&quot;,&quot;non-dropping-particle&quot;:&quot;&quot;}],&quot;container-title&quot;:&quot;Scientific Reports 2019 9:1&quot;,&quot;accessed&quot;:{&quot;date-parts&quot;:[[2024,1,24]]},&quot;DOI&quot;:&quot;10.1038/s41598-019-56926-6&quot;,&quot;ISSN&quot;:&quot;2045-2322&quot;,&quot;PMID&quot;:&quot;31892726&quot;,&quot;URL&quot;:&quot;https://www.nature.com/articles/s41598-019-56926-6&quot;,&quot;issued&quot;:{&quot;date-parts&quot;:[[2019,12,31]]},&quot;page&quot;:&quot;1-15&quot;,&quot;abstract&quot;:&quot;Reward associations during auditory learning induce cortical plasticity in the primary auditory cortex. A prominent source of such influence is the ventral tegmental area (VTA), which conveys a dopaminergic teaching signal to the primary auditory cortex. Yet, it is unknown, how the VTA influences cortical frequency processing and spectral integration. Therefore, we investigated the temporal effects of direct optogenetic stimulation of the VTA onto spectral integration in the auditory cortex on a synaptic circuit level by current-source-density analysis in anesthetized Mongolian gerbils. While auditory lemniscal input predominantly terminates in the granular input layers III/IV, we found that VTA-mediated modulation of spectral processing is relayed by a different circuit, namely enhanced thalamic inputs to the infragranular layers Vb/VIa. Activation of this circuit yields a frequency-specific gain amplification of local sensory input and enhances corticocortical information transfer, especially in supragranular layers I/II. This effects persisted over more than 30 minutes after VTA stimulation. Altogether, we demonstrate that the VTA exhibits a long-lasting influence on sensory cortical processing via infragranular layers transcending the signaling of a mere reward-prediction error. We thereby demonstrate a cellular and circuit substrate for the influence of reinforcement-evaluating brain systems on sensory processing in the auditory cortex.&quot;,&quot;publisher&quot;:&quot;Nature Publishing Group&quot;,&quot;issue&quot;:&quot;1&quot;,&quot;volume&quot;:&quot;9&quot;,&quot;container-title-short&quot;:&quot;&quot;},&quot;isTemporary&quot;:false}]},{&quot;citationID&quot;:&quot;MENDELEY_CITATION_2bbdb6be-6799-4267-81d3-8d2b394740d4&quot;,&quot;properties&quot;:{&quot;noteIndex&quot;:0},&quot;isEdited&quot;:false,&quot;manualOverride&quot;:{&quot;isManuallyOverridden&quot;:false,&quot;citeprocText&quot;:&quot;(Douglas &amp;#38; Martin, 2007; Godlove et al., 2014)&quot;,&quot;manualOverrideText&quot;:&quot;&quot;},&quot;citationTag&quot;:&quot;MENDELEY_CITATION_v3_eyJjaXRhdGlvbklEIjoiTUVOREVMRVlfQ0lUQVRJT05fMmJiZGI2YmUtNjc5OS00MjY3LTgxZDMtOGQyYjM5NDc0MGQ0IiwicHJvcGVydGllcyI6eyJub3RlSW5kZXgiOjB9LCJpc0VkaXRlZCI6ZmFsc2UsIm1hbnVhbE92ZXJyaWRlIjp7ImlzTWFudWFsbHlPdmVycmlkZGVuIjpmYWxzZSwiY2l0ZXByb2NUZXh0IjoiKERvdWdsYXMgJiMzODsgTWFydGluLCAyMDA3OyBHb2Rsb3ZlIGV0IGFsLiwgMjAxNCkiLCJtYW51YWxPdmVycmlkZVRleHQiOiIifSwiY2l0YXRpb25JdGVtcyI6W3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quot;,&quot;citationItems&quot;:[{&quot;id&quot;:&quot;0d51ff1c-b969-353a-a48f-84f9a51df72f&quot;,&quot;itemData&quot;:{&quot;type&quot;:&quot;article&quot;,&quot;id&quot;:&quot;0d51ff1c-b969-353a-a48f-84f9a51df72f&quot;,&quot;title&quot;:&quot;Recurrent neuronal circuits in the neocortex&quot;,&quot;author&quot;:[{&quot;family&quot;:&quot;Douglas&quot;,&quot;given&quot;:&quot;Rodney J.&quot;,&quot;parse-names&quot;:false,&quot;dropping-particle&quot;:&quot;&quot;,&quot;non-dropping-particle&quot;:&quot;&quot;},{&quot;family&quot;:&quot;Martin&quot;,&quot;given&quot;:&quot;Kevan A.C.&quot;,&quot;parse-names&quot;:false,&quot;dropping-particle&quot;:&quot;&quot;,&quot;non-dropping-particle&quot;:&quot;&quot;}],&quot;container-title&quot;:&quot;Current Biology&quot;,&quot;DOI&quot;:&quot;10.1016/j.cub.2007.04.024&quot;,&quot;ISSN&quot;:&quot;09609822&quot;,&quot;PMID&quot;:&quot;17610826&quot;,&quot;issued&quot;:{&quot;date-parts&quot;:[[2007,7,3]]},&quot;publisher&quot;:&quot;Cell Press&quot;,&quot;issue&quot;:&quot;13&quot;,&quot;volume&quot;:&quot;17&quot;,&quot;container-title-short&quot;:&quot;&quot;},&quot;isTemporary&quot;:false},{&quot;id&quot;:&quot;ec7f6aba-c0eb-3dcf-952f-b3683c8dea1e&quot;,&quot;itemData&quot;:{&quot;type&quot;:&quot;article-journal&quot;,&quot;id&quot;:&quot;ec7f6aba-c0eb-3dcf-952f-b3683c8dea1e&quot;,&quot;title&quot;:&quot;Microcircuitry of agranular frontal cortex: Testing the generality of the canonical cortical microcircuit&quot;,&quot;author&quot;:[{&quot;family&quot;:&quot;Godlove&quot;,&quot;given&quot;:&quot;David C.&quot;,&quot;parse-names&quot;:false,&quot;dropping-particle&quot;:&quot;&quot;,&quot;non-dropping-particle&quot;:&quot;&quot;},{&quot;family&quot;:&quot;Maier&quot;,&quot;given&quot;:&quot;Alexander&quot;,&quot;parse-names&quot;:false,&quot;dropping-particle&quot;:&quot;&quot;,&quot;non-dropping-particle&quot;:&quot;&quot;},{&quot;family&quot;:&quot;Woodman&quot;,&quot;given&quot;:&quot;Geoffrey F.&quot;,&quot;parse-names&quot;:false,&quot;dropping-particle&quot;:&quot;&quot;,&quot;non-dropping-particle&quot;:&quot;&quot;},{&quot;family&quot;:&quot;Schall&quot;,&quot;given&quot;:&quot;Jeffrey D.&quot;,&quot;parse-names&quot;:false,&quot;dropping-particle&quot;:&quot;&quot;,&quot;non-dropping-particle&quot;:&quot;&quot;}],&quot;container-title&quot;:&quot;Journal of Neuroscience&quot;,&quot;DOI&quot;:&quot;10.1523/JNEUROSCI.5127-13.2014&quot;,&quot;ISSN&quot;:&quot;15292401&quot;,&quot;PMID&quot;:&quot;24719113&quot;,&quot;issued&quot;:{&quot;date-parts&quot;:[[2014]]},&quot;page&quot;:&quot;5355-5369&quot;,&quot;abstract&quot;:&quot;Weinvestigated whether a frontal area that lacks granular layer IV, supplementary eye field, exhibits features of laminar circuitry similar to those observed in primary sensory areas. We report, for the first time, visually evoked local field potentials (LFPs) and spiking activity recorded simultaneously across all layers of agranular frontal cortex using linear electrode arrays. We calculated current source density from the LFPs and compared the laminar organization of evolving sinks to those reported in sensory areas. Simultaneous, transient synaptic current sinks appeared first in layers III and V followed by more prolonged current sinks in layers I/II and VI. We also found no variation of single-or multi-unit visual response latency across layers, and putative pyramidal neurons and interneurons displayed similar response latencies. Many units exhibited pronounced discharge suppression that was strongest in superficial relative to deep layers. Maximum discharge suppression also occurred later in superficial than in deep layers. These results are discussed in the context of the canonical cortical microcircuit model originally formulated to describe early sensory cortex. The data indicate that agranular cortex resembles sensory areas in certain respects, but the cortical microcircuit is modified in nontrivial ways. © 2014 the authors.&quot;,&quot;publisher&quot;:&quot;Society for Neuroscience&quot;,&quot;issue&quot;:&quot;15&quot;,&quot;volume&quot;:&quot;34&quot;,&quot;container-title-short&quot;:&quot;&quot;},&quot;isTemporary&quot;:false}]},{&quot;citationID&quot;:&quot;MENDELEY_CITATION_30b82f9a-f1a4-4be2-8007-b8dfd46942d6&quot;,&quot;properties&quot;:{&quot;noteIndex&quot;:0},&quot;isEdited&quot;:false,&quot;manualOverride&quot;:{&quot;isManuallyOverridden&quot;:false,&quot;citeprocText&quot;:&quot;(Brunk et al., 2019; Happel, 2016)&quot;,&quot;manualOverrideText&quot;:&quot;&quot;},&quot;citationTag&quot;:&quot;MENDELEY_CITATION_v3_eyJjaXRhdGlvbklEIjoiTUVOREVMRVlfQ0lUQVRJT05fMzBiODJmOWEtZjFhNC00YmUyLTgwMDctYjhkZmQ0Njk0MmQ2IiwicHJvcGVydGllcyI6eyJub3RlSW5kZXgiOjB9LCJpc0VkaXRlZCI6ZmFsc2UsIm1hbnVhbE92ZXJyaWRlIjp7ImlzTWFudWFsbHlPdmVycmlkZGVuIjpmYWxzZSwiY2l0ZXByb2NUZXh0IjoiKEJydW5rIGV0IGFsLiwgMjAxOTsgSGFwcGVsLCAyMDE2KSIsIm1hbnVhbE92ZXJyaWRlVGV4dCI6IiJ9LCJjaXRhdGlvbkl0ZW1zIjpb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&quot;,&quot;citationItems&quot;:[{&quot;id&quot;:&quot;227c14e5-5a56-366c-8d15-ddad31df6f42&quot;,&quot;itemData&quot;:{&quot;type&quot;:&quot;article&quot;,&quot;id&quot;:&quot;227c14e5-5a56-366c-8d15-ddad31df6f42&quot;,&quot;title&quot;:&quot;Dopaminergic impact on local and global cortical circuit processing during learning&quot;,&quot;author&quot;:[{&quot;family&quot;:&quot;Happel&quot;,&quot;given&quot;:&quot;Max F.K.&quot;,&quot;parse-names&quot;:false,&quot;dropping-particle&quot;:&quot;&quot;,&quot;non-dropping-particle&quot;:&quot;&quot;}],&quot;container-title&quot;:&quot;Behavioural Brain Research&quot;,&quot;DOI&quot;:&quot;10.1016/j.bbr.2015.11.016&quot;,&quot;ISSN&quot;:&quot;18727549&quot;,&quot;PMID&quot;:&quot;26608540&quot;,&quot;issued&quot;:{&quot;date-parts&quot;:[[2016,2,15]]},&quot;page&quot;:&quot;32-41&quot;,&quot;abstract&quot;:&quot;We have learned to detect, predict and behaviorally respond to important changes in our environment on short and longer time scales. Therefore, brains of humans and higher animals build upon a perceptual and semantic salience stored in their memories mainly generated by associative reinforcement learning. Functionally, the brain needs to extract and amplify a small number of features of sensory input with behavioral relevance to a particular situation in order to guide behavior. In this review, I argue that dopamine action, particularly in sensory cortex, orchestrates layer-dependent local and long-range cortical circuits integrating sensory associated bottom-up and semantically relevant top-down information, respectively. Available evidence reveals that dopamine thereby controls both the selection of perceptually or semantically salient signals as well as feedback processing from higher-order areas in the brain. Sensory cortical dopamine thereby governs the integration of selected sensory information within a behavioral context. This review proposes that dopamine enfolds this function by temporally distinct actions on particular layer-dependent local and global cortical circuits underlying the integration of sensory, and non-sensory cognitive and behavioral variables.&quot;,&quot;publisher&quot;:&quot;Elsevier&quot;,&quot;volume&quot;:&quot;299&quot;,&quot;container-title-short&quot;:&quot;&quot;},&quot;isTemporary&quot;:false},{&quot;id&quot;:&quot;5dbc4332-30cc-332f-b7d2-755e5fdd9c7b&quot;,&quot;itemData&quot;:{&quot;type&quot;:&quot;article-journal&quot;,&quot;id&quot;:&quot;5dbc4332-30cc-332f-b7d2-755e5fdd9c7b&quot;,&quot;title&quot;:&quot;Optogenetic stimulation of the VTA modulates a frequency-specific gain of thalamocortical inputs in infragranular layers of the auditory cortex&quot;,&quot;author&quot;:[{&quot;family&quot;:&quot;Brunk&quot;,&quot;given&quot;:&quot;Michael G.K.&quot;,&quot;parse-names&quot;:false,&quot;dropping-particle&quot;:&quot;&quot;,&quot;non-dropping-particle&quot;:&quot;&quot;},{&quot;family&quot;:&quot;Deane&quot;,&quot;given&quot;:&quot;Katrina E.&quot;,&quot;parse-names&quot;:false,&quot;dropping-particle&quot;:&quot;&quot;,&quot;non-dropping-particle&quot;:&quot;&quot;},{&quot;family&quot;:&quot;Kisse&quot;,&quot;given&quot;:&quot;Martin&quot;,&quot;parse-names&quot;:false,&quot;dropping-particle&quot;:&quot;&quot;,&quot;non-dropping-particle&quot;:&quot;&quot;},{&quot;family&quot;:&quot;Deliano&quot;,&quot;given&quot;:&quot;Matthias&quot;,&quot;parse-names&quot;:false,&quot;dropping-particle&quot;:&quot;&quot;,&quot;non-dropping-particle&quot;:&quot;&quot;},{&quot;family&quot;:&quot;Vieweg&quot;,&quot;given&quot;:&quot;Silvia&quot;,&quot;parse-names&quot;:false,&quot;dropping-particle&quot;:&quot;&quot;,&quot;non-dropping-particle&quot;:&quot;&quot;},{&quot;family&quot;:&quot;Ohl&quot;,&quot;given&quot;:&quot;Frank W.&quot;,&quot;parse-names&quot;:false,&quot;dropping-particle&quot;:&quot;&quot;,&quot;non-dropping-particle&quot;:&quot;&quot;},{&quot;family&quot;:&quot;Lippert&quot;,&quot;given&quot;:&quot;Michael T.&quot;,&quot;parse-names&quot;:false,&quot;dropping-particle&quot;:&quot;&quot;,&quot;non-dropping-particle&quot;:&quot;&quot;},{&quot;family&quot;:&quot;Happel&quot;,&quot;given&quot;:&quot;Max F.K.&quot;,&quot;parse-names&quot;:false,&quot;dropping-particle&quot;:&quot;&quot;,&quot;non-dropping-particle&quot;:&quot;&quot;}],&quot;container-title&quot;:&quot;Scientific Reports 2019 9:1&quot;,&quot;accessed&quot;:{&quot;date-parts&quot;:[[2024,1,24]]},&quot;DOI&quot;:&quot;10.1038/s41598-019-56926-6&quot;,&quot;ISSN&quot;:&quot;2045-2322&quot;,&quot;PMID&quot;:&quot;31892726&quot;,&quot;URL&quot;:&quot;https://www.nature.com/articles/s41598-019-56926-6&quot;,&quot;issued&quot;:{&quot;date-parts&quot;:[[2019,12,31]]},&quot;page&quot;:&quot;1-15&quot;,&quot;abstract&quot;:&quot;Reward associations during auditory learning induce cortical plasticity in the primary auditory cortex. A prominent source of such influence is the ventral tegmental area (VTA), which conveys a dopaminergic teaching signal to the primary auditory cortex. Yet, it is unknown, how the VTA influences cortical frequency processing and spectral integration. Therefore, we investigated the temporal effects of direct optogenetic stimulation of the VTA onto spectral integration in the auditory cortex on a synaptic circuit level by current-source-density analysis in anesthetized Mongolian gerbils. While auditory lemniscal input predominantly terminates in the granular input layers III/IV, we found that VTA-mediated modulation of spectral processing is relayed by a different circuit, namely enhanced thalamic inputs to the infragranular layers Vb/VIa. Activation of this circuit yields a frequency-specific gain amplification of local sensory input and enhances corticocortical information transfer, especially in supragranular layers I/II. This effects persisted over more than 30 minutes after VTA stimulation. Altogether, we demonstrate that the VTA exhibits a long-lasting influence on sensory cortical processing via infragranular layers transcending the signaling of a mere reward-prediction error. We thereby demonstrate a cellular and circuit substrate for the influence of reinforcement-evaluating brain systems on sensory processing in the auditory cortex.&quot;,&quot;publisher&quot;:&quot;Nature Publishing Group&quot;,&quot;issue&quot;:&quot;1&quot;,&quot;volume&quot;:&quot;9&quot;,&quot;container-title-short&quot;:&quot;&quot;},&quot;isTemporary&quot;:false}]},{&quot;citationID&quot;:&quot;MENDELEY_CITATION_436fa8fd-9caf-428a-bb51-5284ceaa568d&quot;,&quot;properties&quot;:{&quot;noteIndex&quot;:0},&quot;isEdited&quot;:false,&quot;manualOverride&quot;:{&quot;isManuallyOverridden&quot;:true,&quot;citeprocText&quot;:&quot;(Seto‐Ohshima et al., 1992)&quot;,&quot;manualOverrideText&quot;:&quot;Seto‐Ohshima et al., 1992&quot;},&quot;citationTag&quot;:&quot;MENDELEY_CITATION_v3_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&quot;,&quot;citationItems&quot;:[{&quot;id&quot;:&quot;27068102-5559-3daf-93b8-3a0a5965091c&quot;,&quot;itemData&quot;:{&quot;type&quot;:&quot;article-journal&quot;,&quot;id&quot;:&quot;27068102-5559-3daf-93b8-3a0a5965091c&quot;,&quot;title&quot;:&quot;Intrinsic and drug-induced seizures of adult and developing gerbils&quot;,&quot;author&quot;:[{&quot;family&quot;:&quot;Seto‐Ohshima&quot;,&quot;given&quot;:&quot;A.&quot;,&quot;parse-names&quot;:false,&quot;dropping-particle&quot;:&quot;&quot;,&quot;non-dropping-particle&quot;:&quot;&quot;},{&quot;family&quot;:&quot;Ito&quot;,&quot;given&quot;:&quot;M.&quot;,&quot;parse-names&quot;:false,&quot;dropping-particle&quot;:&quot;&quot;,&quot;non-dropping-particle&quot;:&quot;&quot;},{&quot;family&quot;:&quot;Kudo&quot;,&quot;given&quot;:&quot;T.&quot;,&quot;parse-names&quot;:false,&quot;dropping-particle&quot;:&quot;&quot;,&quot;non-dropping-particle&quot;:&quot;&quot;},{&quot;family&quot;:&quot;Mizutani&quot;,&quot;given&quot;:&quot;A.&quot;,&quot;parse-names&quot;:false,&quot;dropping-particle&quot;:&quot;&quot;,&quot;non-dropping-particle&quot;:&quot;&quot;}],&quot;container-title&quot;:&quot;Acta neurologica Scandinavica&quot;,&quot;accessed&quot;:{&quot;date-parts&quot;:[[2024,1,24]]},&quot;DOI&quot;:&quot;10.1111/J.1600-0404.1992.TB04049.X&quot;,&quot;ISSN&quot;:&quot;0001-6314&quot;,&quot;PMID&quot;:&quot;1352421&quot;,&quot;URL&quot;:&quot;https://pubmed.ncbi.nlm.nih.gov/1352421/&quot;,&quot;issued&quot;:{&quot;date-parts&quot;:[[1992]]},&quot;page&quot;:&quot;311-317&quot;,&quot;abstract&quot;:&quot;Seizures elicited by posture change and intraperioneal administration of convulsants were studied ontogenetically in the Mongolian gerbil (Meriones unguiculatus). In posture change, the first signs of seizure appeared after age 6 weeks with maximal frequency at 8–9 weeks. Adults developed complex, but stereotyped, seizures. Facial twitch was followed by the generalized covulsion, further porgressing to trembling of the limbs and then kicking of the hindlimb (full seizure) after 55 days of age. Pentylenetetrazole induced a seizure similar to the full event in gerbils as young as 37 days of age. The seizure pattern elicited by strychnine or glutamate was different from that of pentylenetetrazole. Copyright © 1992, Wiley Blackwell. All rights reserved&quot;,&quot;publisher&quot;:&quot;Acta Neurol Scand&quot;,&quot;issue&quot;:&quot;5&quot;,&quot;volume&quot;:&quot;85&quot;,&quot;container-title-short&quot;:&quot;Acta Neurol Scand&quot;},&quot;isTemporary&quot;:false}]},{&quot;citationID&quot;:&quot;MENDELEY_CITATION_e03fc97e-0d50-491e-a8b8-c324e1447165&quot;,&quot;properties&quot;:{&quot;noteIndex&quot;:0},&quot;isEdited&quot;:false,&quot;manualOverride&quot;:{&quot;isManuallyOverridden&quot;:false,&quot;citeprocText&quot;:&quot;(Lottem et al., 2018)&quot;,&quot;manualOverrideText&quot;:&quot;&quot;},&quot;citationTag&quot;:&quot;MENDELEY_CITATION_v3_eyJjaXRhdGlvbklEIjoiTUVOREVMRVlfQ0lUQVRJT05fZTAzZmM5N2UtMGQ1MC00OTFlLWE4YjgtYzMyNGUxNDQ3MTY1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citationID&quot;:&quot;MENDELEY_CITATION_f345578f-3a7e-4ddb-bd2b-a9a6afe6ba77&quot;,&quot;properties&quot;:{&quot;noteIndex&quot;:0},&quot;isEdited&quot;:false,&quot;manualOverride&quot;:{&quot;isManuallyOverridden&quot;:false,&quot;citeprocText&quot;:&quot;(Mitzdorf, 1985)&quot;,&quot;manualOverrideText&quot;:&quot;&quot;},&quot;citationTag&quot;:&quot;MENDELEY_CITATION_v3_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&quot;,&quot;citationItems&quot;:[{&quot;id&quot;:&quot;b389b0db-eabd-312f-92e7-22d5178efe7d&quot;,&quot;itemData&quot;:{&quot;type&quot;:&quot;report&quot;,&quot;id&quot;:&quot;b389b0db-eabd-312f-92e7-22d5178efe7d&quot;,&quot;title&quot;:&quot;Current Source-Density Method and Application in Cat Cerebral Cortex: Investigation of Evoked Potentials and EEG Phenomena&quot;,&quot;author&quot;:[{&quot;family&quot;:&quot;Mitzdorf&quot;,&quot;given&quot;:&quot;U&quot;,&quot;parse-names&quot;:false,&quot;dropping-particle&quot;:&quot;&quot;,&quot;non-dropping-particle&quot;:&quot;&quot;}],&quot;container-title&quot;:&quot;PHYSIOLOGICAL REVIEWS&quot;,&quot;URL&quot;:&quot;www.physiology.org/journal/physrev&quot;,&quot;issued&quot;:{&quot;date-parts&quot;:[[1985]]},&quot;issue&quot;:&quot;1&quot;,&quot;volume&quot;:&quot;65&quot;,&quot;container-title-short&quot;:&quot;Physiol Rev&quot;},&quot;isTemporary&quot;:false}]},{&quot;citationID&quot;:&quot;MENDELEY_CITATION_5b8f0a0f-70db-43ba-b0a3-432d80886eb8&quot;,&quot;properties&quot;:{&quot;noteIndex&quot;:0},&quot;isEdited&quot;:false,&quot;manualOverride&quot;:{&quot;isManuallyOverridden&quot;:true,&quot;citeprocText&quot;:&quot;(Happel et al., 2010)&quot;,&quot;manualOverrideText&quot;:&quot;Happel et al., 2010a)&quot;},&quot;citationTag&quot;:&quot;MENDELEY_CITATION_v3_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&quot;,&quot;citationItems&quot;:[{&quot;id&quot;:&quot;59811f24-86e5-366e-9ecf-465a87f68206&quot;,&quot;itemData&quot;:{&quot;type&quot;:&quot;article-journal&quot;,&quot;id&quot;:&quot;59811f24-86e5-366e-9ecf-465a87f68206&quot;,&quot;title&quot;:&quot;Spectral integration in primary auditory cortex attributable to temporally precise convergence of thalamocortical and intracortical input&quot;,&quot;author&quot;:[{&quot;family&quot;:&quot;Happel&quot;,&quot;given&quot;:&quot;Max F.K.&quot;,&quot;parse-names&quot;:false,&quot;dropping-particle&quot;:&quot;&quot;,&quot;non-dropping-particle&quot;:&quot;&quot;},{&quot;family&quot;:&quot;Jeschke&quot;,&quot;given&quot;:&quot;Marcus&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0689-10.2010&quot;,&quot;ISSN&quot;:&quot;02706474&quot;,&quot;PMID&quot;:&quot;20720119&quot;,&quot;issued&quot;:{&quot;date-parts&quot;:[[2010,8,18]]},&quot;page&quot;:&quot;11114-11127&quot;,&quot;abstract&quot;:&quot;Primary sensory cortex integrates sensory information from afferent feedforward thalamocortical projection systems and convergent intracortical microcircuits. Both input systems have been demonstrated to provide different aspects of sensory information. Here we have used high-density recordings of laminar current source density (CSD) distributions in primary auditory cortex of Mongolian gerbils in combination with pharmacological silencing of cortical activity and analysis of the residual CSD, to dissociate the feedforward thalamocortical contribution and the intracortical contribution to spectral integration. We found a temporally highly precise integration of both types of inputs when the stimulation frequency was in close spectral neighborhood of the best frequency of the measurement site, in which the overlap between both inputs is maximal. Local intracortical connections provide both directly feedforward excitatory and modulatory input from adjacent cortical sites, which determine how concurrent afferent inputs are integrated. Through separate excitatory horizontal projections, terminating in cortical layers II/III, information about stimulus energy in greater spectral distance is provided even over long cortical distances. These projections effectively broaden spectral tuning width. Based on these data, we suggest a mechanism of spectral integration in primary auditory cortex that is based on temporally precise interactions of afferent thalamocortical inputs and different short-and long-range intracortical networks. The proposed conceptual framework allows integration of different and partly controversial anatomical and physiological models of spectral integration in the literature. Copyright © 2010 the authors.&quot;,&quot;issue&quot;:&quot;33&quot;,&quot;volume&quot;:&quot;30&quot;,&quot;container-title-short&quot;:&quot;&quot;},&quot;isTemporary&quot;:false}]},{&quot;citationID&quot;:&quot;MENDELEY_CITATION_451eca30-210c-4461-b910-82fbce22411b&quot;,&quot;properties&quot;:{&quot;noteIndex&quot;:0},&quot;isEdited&quot;:false,&quot;manualOverride&quot;:{&quot;isManuallyOverridden&quot;:false,&quot;citeprocText&quot;:&quot;(Givre et al., 1994; Schroeder et al., 1998)&quot;,&quot;manualOverrideText&quot;:&quot;&quot;},&quot;citationTag&quot;:&quot;MENDELEY_CITATION_v3_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&quot;,&quot;citationItems&quot;:[{&quot;id&quot;:&quot;13da185c-fcde-3632-b196-ecbf6a57bc09&quot;,&quot;itemData&quot;:{&quot;type&quot;:&quot;article-journal&quot;,&quot;id&quot;:&quot;13da185c-fcde-3632-b196-ecbf6a57bc09&quot;,&quot;title&quot;:&quot;A spatiotemporal profile of visual system activation revealed by current source density analysis in the awake macaque&quot;,&quot;author&quot;:[{&quot;family&quot;:&quot;Schroeder&quot;,&quot;given&quot;:&quot;Charles E.&quot;,&quot;parse-names&quot;:false,&quot;dropping-particle&quot;:&quot;&quot;,&quot;non-dropping-particle&quot;:&quot;&quot;},{&quot;family&quot;:&quot;Mehta&quot;,&quot;given&quot;:&quot;Ashesh D.&quot;,&quot;parse-names&quot;:false,&quot;dropping-particle&quot;:&quot;&quot;,&quot;non-dropping-particle&quot;:&quot;&quot;},{&quot;family&quot;:&quot;Givre&quot;,&quot;given&quot;:&quot;Syndee J.&quot;,&quot;parse-names&quot;:false,&quot;dropping-particle&quot;:&quot;&quot;,&quot;non-dropping-particle&quot;:&quot;&quot;}],&quot;container-title&quot;:&quot;Cerebral cortex (New York, N.Y. : 1991)&quot;,&quot;accessed&quot;:{&quot;date-parts&quot;:[[2024,1,24]]},&quot;DOI&quot;:&quot;10.1093/CERCOR/8.7.575&quot;,&quot;ISSN&quot;:&quot;1047-3211&quot;,&quot;PMID&quot;:&quot;9823479&quot;,&quot;URL&quot;:&quot;https://pubmed.ncbi.nlm.nih.gov/9823479/&quot;,&quot;issued&quot;:{&quot;date-parts&quot;:[[1998]]},&quot;page&quot;:&quot;575-592&quot;,&quot;abstract&quot;:&quot;We investigated the spatiotemporal activation pattern, produced by one visual stimulus, across cerebral cortical regions in awake monkeys. Laminar profiles of postsynaptic potentials and action potentials were indexed with current source density (CSD) and multiunit activity profiles respectively. Locally, we found contrasting activation profiles in dorsal and ventral stream areas. The former, like V1 and V2, exhibit a 'feedforward' profile, with excitation beginning at the depth of Lamina 4, followed by activation of the extragranular laminae. The latter often displayed a multilaminar/columnar profile, with initial responses distributed across the laminae and reflecting modulation rather than excitation; CSD components were accompanied by either no changes or by suppression of action potentials. System-wide, response latencies indicated a large dorsal/ventral stream latency advantage, which generalizes across a wide range of methods. This predicts a specific temporal ordering of dorsal and ventral stream components of visual analysis, as well as specific patterns of dorsal-ventral stream interaction. Our findings support a hierarchical model of cortical organization that combines serial and parallel elements. Critical in such a model is the recognition that processing within a location typically entails multiple temporal components or 'waves' of activity, driven by input conveyed over heterogeneous pathways from the retina.&quot;,&quot;publisher&quot;:&quot;Cereb Cortex&quot;,&quot;issue&quot;:&quot;7&quot;,&quot;volume&quot;:&quot;8&quot;,&quot;container-title-short&quot;:&quot;Cereb Cortex&quot;},&quot;isTemporary&quot;:false},{&quot;id&quot;:&quot;e7757f39-ef24-3b02-a085-df01d688cf43&quot;,&quot;itemData&quot;:{&quot;type&quot;:&quot;article-journal&quot;,&quot;id&quot;:&quot;e7757f39-ef24-3b02-a085-df01d688cf43&quot;,&quot;title&quot;:&quot;Contribution of extrastriate area V4 to the surface-recorded flash VEP in the awake macaque&quot;,&quot;author&quot;:[{&quot;family&quot;:&quot;Givre&quot;,&quot;given&quot;:&quot;S. J.&quot;,&quot;parse-names&quot;:false,&quot;dropping-particle&quot;:&quot;&quot;,&quot;non-dropping-particle&quot;:&quot;&quot;},{&quot;family&quot;:&quot;Schroeder&quot;,&quot;given&quot;:&quot;C. E.&quot;,&quot;parse-names&quot;:false,&quot;dropping-particle&quot;:&quot;&quot;,&quot;non-dropping-particle&quot;:&quot;&quot;},{&quot;family&quot;:&quot;Arezzo&quot;,&quot;given&quot;:&quot;J. C.&quot;,&quot;parse-names&quot;:false,&quot;dropping-particle&quot;:&quot;&quot;,&quot;non-dropping-particle&quot;:&quot;&quot;}],&quot;container-title&quot;:&quot;Vision research&quot;,&quot;accessed&quot;:{&quot;date-parts&quot;:[[2024,1,24]]},&quot;DOI&quot;:&quot;10.1016/0042-6989(94)90156-2&quot;,&quot;ISSN&quot;:&quot;0042-6989&quot;,&quot;PMID&quot;:&quot;8303826&quot;,&quot;URL&quot;:&quot;https://pubmed.ncbi.nlm.nih.gov/8303826/&quot;,&quot;issued&quot;:{&quot;date-parts&quot;:[[1994]]},&quot;page&quot;:&quot;415-428&quot;,&quot;abstract&quot;:&quot;This study compared striate and extrastriate contributions to the surface-recorded flash VEP. Laminar visual evoked potential, current source density and multiunit activity profiles were obtained with multicontact electrodes from areas V1 and V4 in three awake macaques. As found earlier, the major striate contribution is to early (N40, P55-80) components. Major contributions to the later (N95, P120, Late Negativity) components arise from V4. Early, afferent-triggered inhibition in V4 also produces a small contribution to N40. Response latencies in V4 vs V1 suggest an input to V4, bypassing VI, emphasizing a parallel processing component of visual system organization. © 1994.&quot;,&quot;publisher&quot;:&quot;Vision Res&quot;,&quot;issue&quot;:&quot;4&quot;,&quot;volume&quot;:&quot;34&quot;,&quot;container-title-short&quot;:&quot;Vision Res&quot;},&quot;isTemporary&quot;:false}]},{&quot;citationID&quot;:&quot;MENDELEY_CITATION_85fc570b-71ea-446e-a92e-9c347d3c3d39&quot;,&quot;properties&quot;:{&quot;noteIndex&quot;:0},&quot;isEdited&quot;:false,&quot;manualOverride&quot;:{&quot;isManuallyOverridden&quot;:false,&quot;citeprocText&quot;:&quot;(Lottem et al., 2018)&quot;,&quot;manualOverrideText&quot;:&quot;&quot;},&quot;citationTag&quot;:&quot;MENDELEY_CITATION_v3_eyJjaXRhdGlvbklEIjoiTUVOREVMRVlfQ0lUQVRJT05fODVmYzU3MGItNzFlYS00NDZlLWE5MmUtOWMzNDdkM2MzZDM5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citationID&quot;:&quot;MENDELEY_CITATION_7a212f1f-ced8-4a8e-a36c-025226907cc2&quot;,&quot;properties&quot;:{&quot;noteIndex&quot;:0},&quot;isEdited&quot;:false,&quot;manualOverride&quot;:{&quot;isManuallyOverridden&quot;:false,&quot;citeprocText&quot;:&quot;(Radtke-Schuller et al., 2016)&quot;,&quot;manualOverrideText&quot;:&quot;&quot;},&quot;citationTag&quot;:&quot;MENDELEY_CITATION_v3_eyJjaXRhdGlvbklEIjoiTUVOREVMRVlfQ0lUQVRJT05fN2EyMTJmMWYtY2VkOC00YThlLWEzNmMtMDI1MjI2OTA3Y2My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iwiY29udGFpbmVyLXRpdGxlLXNob3J0IjoiQnJhaW4gU3RydWN0IEZ1bmN0In0sImlzVGVtcG9yYXJ5IjpmYWxzZX1dfQ==&quot;,&quot;citationItems&quot;:[{&quot;id&quot;:&quot;6581b7cb-54fe-379c-a466-d9a7132d9dea&quot;,&quot;itemData&quot;:{&quot;type&quot;:&quot;article-journal&quot;,&quot;id&quot;:&quot;6581b7cb-54fe-379c-a466-d9a7132d9dea&quot;,&quot;title&quot;:&quot;Brain atlas of the Mongolian gerbil (Meriones unguiculatus) in CT/MRI-aided stereotaxic coordinates&quot;,&quot;author&quot;:[{&quot;family&quot;:&quot;Radtke-Schuller&quot;,&quot;given&quot;:&quot;Susanne&quot;,&quot;parse-names&quot;:false,&quot;dropping-particle&quot;:&quot;&quot;,&quot;non-dropping-particle&quot;:&quot;&quot;},{&quot;family&quot;:&quot;Schuller&quot;,&quot;given&quot;:&quot;Gerd&quot;,&quot;parse-names&quot;:false,&quot;dropping-particle&quot;:&quot;&quot;,&quot;non-dropping-particle&quot;:&quot;&quot;},{&quot;family&quot;:&quot;Angenstein&quot;,&quot;given&quot;:&quot;Frank&quot;,&quot;parse-names&quot;:false,&quot;dropping-particle&quot;:&quot;&quot;,&quot;non-dropping-particle&quot;:&quot;&quot;},{&quot;family&quot;:&quot;Grosser&quot;,&quot;given&quot;:&quot;Oliver S.&quot;,&quot;parse-names&quot;:false,&quot;dropping-particle&quot;:&quot;&quot;,&quot;non-dropping-particle&quot;:&quot;&quot;},{&quot;family&quot;:&quot;Goldschmidt&quot;,&quot;given&quot;:&quot;Jürgen&quot;,&quot;parse-names&quot;:false,&quot;dropping-particle&quot;:&quot;&quot;,&quot;non-dropping-particle&quot;:&quot;&quot;},{&quot;family&quot;:&quot;Budinger&quot;,&quot;given&quot;:&quot;Eike&quot;,&quot;parse-names&quot;:false,&quot;dropping-particle&quot;:&quot;&quot;,&quot;non-dropping-particle&quot;:&quot;&quot;}],&quot;container-title&quot;:&quot;Brain structure &amp; function&quot;,&quot;accessed&quot;:{&quot;date-parts&quot;:[[2024,1,24]]},&quot;DOI&quot;:&quot;10.1007/S00429-016-1259-0&quot;,&quot;ISSN&quot;:&quot;1863-2661&quot;,&quot;PMID&quot;:&quot;27507296&quot;,&quot;URL&quot;:&quot;https://pubmed.ncbi.nlm.nih.gov/27507296/&quot;,&quot;issued&quot;:{&quot;date-parts&quot;:[[2016,9,1]]},&quot;page&quot;:&quot;1-272&quot;,&quot;abstract&quot;:&quot;A new stereotaxic brain atlas of the Mongolian gerbil (Meriones unguiculatus), an important animal model in neurosciences, is presented. It combines high-quality histological material for identification of brain structures with reliable stereotaxic coordinates. The atlas consists of high-resolution images of frontal sections alternately stained for cell bodies (Nissl) and myelinated fibers (Gallyas) of 62 rostro-caudal levels at intervals of 350 μm. Brain structures were named according to the Paxinos nomenclature for rodents. The accuracy of the stereotaxic coordinate system was improved substantially by comparing and matching the series of histological sections to in vivo brain images of the gerbil obtained by magnetic resonance imaging (MRI). The skull outlines corresponding to the MR images were acquired using X-ray computerized tomography (CT) and were used to establish the relationship between coordinates of brain structures and skull. Landmarks such as lambda, bregma, ear canals and occipital crest can be used to line up skull and brain in standard atlas coordinates. An easily reproducible protocol allows sectioning of experimental brains in the standard frontal plane of the atlas.&quot;,&quot;publisher&quot;:&quot;Brain Struct Funct&quot;,&quot;issue&quot;:&quot;Suppl 1&quot;,&quot;volume&quot;:&quot;221 Suppl 1&quot;,&quot;container-title-short&quot;:&quot;Brain Struct Funct&quot;},&quot;isTemporary&quot;:false}]},{&quot;citationID&quot;:&quot;MENDELEY_CITATION_e9b77661-d279-4d95-8896-d15116f7191b&quot;,&quot;properties&quot;:{&quot;noteIndex&quot;:0},&quot;isEdited&quot;:false,&quot;manualOverride&quot;:{&quot;isManuallyOverridden&quot;:true,&quot;citeprocText&quot;:&quot;(Charnov, 1976)&quot;,&quot;manualOverrideText&quot;:&quot;Charnov, 1976&quot;},&quot;citationTag&quot;:&quot;MENDELEY_CITATION_v3_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&quot;,&quot;citationItems&quot;:[{&quot;id&quot;:&quot;049affa6-7eca-3964-927b-78ed0b63c07c&quot;,&quot;itemData&quot;:{&quot;type&quot;:&quot;report&quot;,&quot;id&quot;:&quot;049affa6-7eca-3964-927b-78ed0b63c07c&quot;,&quot;title&quot;:&quot;Optimal Foraging, the Marginal Value Theorem&quot;,&quot;author&quot;:[{&quot;family&quot;:&quot;Charnov&quot;,&quot;given&quot;:&quot;Eric L&quot;,&quot;parse-names&quot;:false,&quot;dropping-particle&quot;:&quot;&quot;,&quot;non-dropping-particle&quot;:&quot;&quot;}],&quot;container-title&quot;:&quot;POPULATION BIOLOGY&quot;,&quot;issued&quot;:{&quot;date-parts&quot;:[[1976]]},&quot;number-of-pages&quot;:&quot;129-136&quot;,&quot;abstract&quot;:&quot;There has been much recent work on foraging that derives hypotheses from the assumption that animals are in some way optimizing in their foraging activities. Useful reviews may be found in Krebs (1973) or Schoener (1971). The problems considered usually relate to breadth of diet (Schoener&quot;,&quot;volume&quot;:&quot;9&quot;,&quot;container-title-short&quot;:&quot;&quot;},&quot;isTemporary&quot;:false}]},{&quot;citationID&quot;:&quot;MENDELEY_CITATION_2b0f2f6e-9241-435e-9ec0-ae3c74e61c68&quot;,&quot;properties&quot;:{&quot;noteIndex&quot;:0},&quot;isEdited&quot;:false,&quot;manualOverride&quot;:{&quot;isManuallyOverridden&quot;:false,&quot;citeprocText&quot;:&quot;(Brody &amp;#38; Hanks, 2016; Kira et al., 2015; Twomey et al., 2016)&quot;,&quot;manualOverrideText&quot;:&quot;&quot;},&quot;citationTag&quot;:&quot;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&quot;,&quot;citationItems&quot;:[{&quot;id&quot;:&quot;dce77640-e612-30a9-b3b5-aed1d766a251&quot;,&quot;itemData&quot;:{&quot;type&quot;:&quot;article-journal&quot;,&quot;id&quot;:&quot;dce77640-e612-30a9-b3b5-aed1d766a251&quot;,&quot;title&quot;:&quot;Abstract and effector-selective decision signals exhibit qualitatively distinct dynamics before delayed perceptual reports&quot;,&quot;author&quot;:[{&quot;family&quot;:&quot;Twomey&quot;,&quot;given&quot;:&quot;Deirdre M.&quot;,&quot;parse-names&quot;:false,&quot;dropping-particle&quot;:&quot;&quot;,&quot;non-dropping-particle&quot;:&quot;&quot;},{&quot;family&quot;:&quot;Kelly&quot;,&quot;given&quot;:&quot;Simon P.&quot;,&quot;parse-names&quot;:false,&quot;dropping-particle&quot;:&quot;&quot;,&quot;non-dropping-particle&quot;:&quot;&quot;},{&quot;family&quot;:&quot;O’Connell&quot;,&quot;given&quot;:&quot;Redmond G.&quot;,&quot;parse-names&quot;:false,&quot;dropping-particle&quot;:&quot;&quot;,&quot;non-dropping-particle&quot;:&quot;&quot;}],&quot;container-title&quot;:&quot;Journal of Neuroscience&quot;,&quot;DOI&quot;:&quot;10.1523/JNEUROSCI.4162-15.2016&quot;,&quot;ISSN&quot;:&quot;15292401&quot;,&quot;PMID&quot;:&quot;27413146&quot;,&quot;issued&quot;:{&quot;date-parts&quot;:[[2016,7,13]]},&quot;page&quot;:&quot;7346-7352&quot;,&quot;abstract&quot;:&quot;Electrophysiological research has isolated neural signatures of decision formation in a variety of brain regions. Studies in rodents and monkeys have focused primarily on effector-selective signals that translate the emerging decision into a specific motor plan, but, more recently, research on the human brain has identified an abstract signature of evidence accumulation that does not appear to play any direct role in action preparation. The functional dissociations between these distinct signal types have only begun to be characterized, and their dynamics during decisions with deferred actions with or without foreknowledge of stimulus-effector mapping, a commonly studied task scenario in single-unit and functional imaging investigations, have not been established. Here we traced the dynamics of distinct abstract and effector-selective decision signals in the form of the broad-band centro-parietal positivity (CPP) and limb-selective β-band (8-16 and 18-30 Hz) EEG activity, respectively, during delayed-reported motion direction decisions with and without foreknowledge of direction-response mapping. With foreknowledge, the CPP and β-band signals exhibited a similar gradual build-up following evidence onset, but whereas choice-predictive β-band activity persisted up until the delayed response, the CPP dropped toward baseline after peaking. Without foreknowledge, the CPP exhibited identical dynamics, whereas choice-selectiveβ-band activity was eliminated. These findings highlight qualitative functional distinctions between effector-selective and abstract decision signals and are of relevance to the assumptions founding functional neuroimaging investigations of decision-making.&quot;,&quot;publisher&quot;:&quot;Society for Neuroscience&quot;,&quot;issue&quot;:&quot;28&quot;,&quot;volume&quot;:&quot;36&quot;,&quot;container-title-short&quot;:&quot;&quot;},&quot;isTemporary&quot;:false},{&quot;id&quot;:&quot;6b917156-ec0b-3626-8cbf-7b4a1bfc6d54&quot;,&quot;itemData&quot;:{&quot;type&quot;:&quot;article&quot;,&quot;id&quot;:&quot;6b917156-ec0b-3626-8cbf-7b4a1bfc6d54&quot;,&quot;title&quot;:&quot;Neural underpinnings of the evidence accumulator&quot;,&quot;author&quot;:[{&quot;family&quot;:&quot;Brody&quot;,&quot;given&quot;:&quot;Carlos D.&quot;,&quot;parse-names&quot;:false,&quot;dropping-particle&quot;:&quot;&quot;,&quot;non-dropping-particle&quot;:&quot;&quot;},{&quot;family&quot;:&quot;Hanks&quot;,&quot;given&quot;:&quot;Timothy D.&quot;,&quot;parse-names&quot;:false,&quot;dropping-particle&quot;:&quot;&quot;,&quot;non-dropping-particle&quot;:&quot;&quot;}],&quot;container-title&quot;:&quot;Current Opinion in Neurobiology&quot;,&quot;DOI&quot;:&quot;10.1016/j.conb.2016.01.003&quot;,&quot;ISSN&quot;:&quot;18736882&quot;,&quot;PMID&quot;:&quot;26878969&quot;,&quot;issued&quot;:{&quot;date-parts&quot;:[[2016,4,1]]},&quot;page&quot;:&quot;149-157&quot;,&quot;abstract&quot;:&quot;Gradual accumulation of evidence favoring one or another choice is considered a core component of many different types of decisions, and has been the subject of many neurophysiological studies in non-human primates. But its neural circuit mechanisms remain mysterious. Investigating it in rodents has recently become possible, facilitating perturbation experiments to delineate the relevant causal circuit, as well as the application of other tools more readily available in rodents. In addition, advances in stimulus design and analysis have aided studying the relevant neural encoding. In complement to ongoing non-human primate studies, these newly available model systems and tools place the field at an exciting time that suggests that the dynamical circuit mechanisms underlying accumulation of evidence could soon be revealed.&quot;,&quot;publisher&quot;:&quot;Elsevier Ltd&quot;,&quot;volume&quot;:&quot;37&quot;,&quot;container-title-short&quot;:&quot;Curr Opin Neurobiol&quot;},&quot;isTemporary&quot;:false},{&quot;id&quot;:&quot;9d809150-6266-3876-89b4-9c9202c3cbb0&quot;,&quot;itemData&quot;:{&quot;type&quot;:&quot;article-journal&quot;,&quot;id&quot;:&quot;9d809150-6266-3876-89b4-9c9202c3cbb0&quot;,&quot;title&quot;:&quot;A Neural Implementation of Wald's Sequential Probability Ratio Test&quot;,&quot;author&quot;:[{&quot;family&quot;:&quot;Kira&quot;,&quot;given&quot;:&quot;Shinichiro&quot;,&quot;parse-names&quot;:false,&quot;dropping-particle&quot;:&quot;&quot;,&quot;non-dropping-particle&quot;:&quot;&quot;},{&quot;family&quot;:&quot;Yang&quot;,&quot;given&quot;:&quot;Tianming&quot;,&quot;parse-names&quot;:false,&quot;dropping-particle&quot;:&quot;&quot;,&quot;non-dropping-particle&quot;:&quot;&quot;},{&quot;family&quot;:&quot;Shadlen&quot;,&quot;given&quot;:&quot;Michael N.&quot;,&quot;parse-names&quot;:false,&quot;dropping-particle&quot;:&quot;&quot;,&quot;non-dropping-particle&quot;:&quot;&quot;}],&quot;container-title&quot;:&quot;Neuron&quot;,&quot;DOI&quot;:&quot;10.1016/j.neuron.2015.01.007&quot;,&quot;ISSN&quot;:&quot;10974199&quot;,&quot;PMID&quot;:&quot;25661183&quot;,&quot;issued&quot;:{&quot;date-parts&quot;:[[2015,2,18]]},&quot;page&quot;:&quot;861-873&quot;,&quot;abstract&quot;:&quot;Difficult decisions often require evaluation of samples of evidence acquired sequentially. A sensible strategy is to accumulate evidence, weighted by its reliability, until sufficient support is attained. An optimal statistical approach would accumulate evidence in units of logarithms of likelihood ratios (logLR) to a desired level. Studies of perceptual decisions suggest that the brain approximates an analogous procedure, but a direct test of accumulation, in units of logLR, to a threshold in units of cumulative logLR is lacking. We trained rhesus monkeys to make decisions based on a sequence of evanescent, visual cues assigned different logLR, hence different reliability. Firing rates of neurons in the lateral intraparietal area (LIP) reflected the accumulation of logLR and reached a stereotyped level before the monkeys committed to a decision. The monkeys' choices and reaction times, including their variability, were explained by LIP activity in the context of accumulation of logLR to a threshold.&quot;,&quot;publisher&quot;:&quot;Cell Press&quot;,&quot;issue&quot;:&quot;4&quot;,&quot;volume&quot;:&quot;85&quot;,&quot;container-title-short&quot;:&quot;Neuron&quot;},&quot;isTemporary&quot;:false}]},{&quot;citationID&quot;:&quot;MENDELEY_CITATION_f0b53ea3-57a7-4256-b3e5-db7c6f6fc2a2&quot;,&quot;properties&quot;:{&quot;noteIndex&quot;:0},&quot;isEdited&quot;:false,&quot;manualOverride&quot;:{&quot;isManuallyOverridden&quot;:false,&quot;citeprocText&quot;:&quot;(Brosnan et al., 2020; Scott et al., 2017)&quot;,&quot;manualOverrideText&quot;:&quot;&quot;},&quot;citationTag&quot;:&quot;MENDELEY_CITATION_v3_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&quot;,&quot;citationItems&quot;:[{&quot;id&quot;:&quot;e46f68eb-e801-3b1a-863d-a777a24371aa&quot;,&quot;itemData&quot;:{&quot;type&quot;:&quot;article-journal&quot;,&quot;id&quot;:&quot;e46f68eb-e801-3b1a-863d-a777a24371aa&quot;,&quot;title&quot;:&quot;Fronto-parietal Cortical Circuits Encode Accumulated Evidence with a Diversity of Timescales&quot;,&quot;author&quot;:[{&quot;family&quot;:&quot;Scott&quot;,&quot;given&quot;:&quot;Benjamin B.&quot;,&quot;parse-names&quot;:false,&quot;dropping-particle&quot;:&quot;&quot;,&quot;non-dropping-particle&quot;:&quot;&quot;},{&quot;family&quot;:&quot;Constantinople&quot;,&quot;given&quot;:&quot;Christine M.&quot;,&quot;parse-names&quot;:false,&quot;dropping-particle&quot;:&quot;&quot;,&quot;non-dropping-particle&quot;:&quot;&quot;},{&quot;family&quot;:&quot;Akrami&quot;,&quot;given&quot;:&quot;Athena&quot;,&quot;parse-names&quot;:false,&quot;dropping-particle&quot;:&quot;&quot;,&quot;non-dropping-particle&quot;:&quot;&quot;},{&quot;family&quot;:&quot;Hanks&quot;,&quot;given&quot;:&quot;Timothy D.&quot;,&quot;parse-names&quot;:false,&quot;dropping-particle&quot;:&quot;&quot;,&quot;non-dropping-particle&quot;:&quot;&quot;},{&quot;family&quot;:&quot;Brody&quot;,&quot;given&quot;:&quot;Carlos D.&quot;,&quot;parse-names&quot;:false,&quot;dropping-particle&quot;:&quot;&quot;,&quot;non-dropping-particle&quot;:&quot;&quot;},{&quot;family&quot;:&quot;Tank&quot;,&quot;given&quot;:&quot;David W.&quot;,&quot;parse-names&quot;:false,&quot;dropping-particle&quot;:&quot;&quot;,&quot;non-dropping-particle&quot;:&quot;&quot;}],&quot;container-title&quot;:&quot;Neuron&quot;,&quot;DOI&quot;:&quot;10.1016/j.neuron.2017.06.013&quot;,&quot;ISSN&quot;:&quot;10974199&quot;,&quot;PMID&quot;:&quot;28669543&quot;,&quot;issued&quot;:{&quot;date-parts&quot;:[[2017,7,19]]},&quot;page&quot;:&quot;385-398.e5&quot;,&quot;abstract&quot;:&quot;Decision-making in dynamic environments often involves accumulation of evidence, in which new information is used to update beliefs and select future actions. Using in vivo cellular resolution imaging in voluntarily head-restrained rats, we examined the responses of neurons in frontal and parietal cortices during a pulse-based accumulation of evidence task. Neurons exhibited activity that predicted the animal's upcoming choice, previous choice, and graded responses that reflected the strength of the accumulated evidence. The pulsatile nature of the stimuli enabled characterization of the responses of neurons to a single quantum (pulse) of evidence. Across the population, individual neurons displayed extensive heterogeneity in the dynamics of responses to pulses. The diversity of responses was sufficiently rich to form a temporal basis for accumulated evidence estimated from a latent variable model. These results suggest that heterogeneous, often transient sensory responses distributed across the fronto-parietal cortex may support working memory on behavioral timescales. Video Abstract [Figure presented] Leading models of decision-making postulate that individual fronto-parietal neurons encode accumulated sensory evidence with stable changes in firing rate. Using cellular resolution calcium imaging during a pulse-based accumulation task, Scott et al. reveal that stable representations of accumulated evidence in rat fronto-parietal cortex instead arise from neuronal populations with temporally diverse responses.&quot;,&quot;publisher&quot;:&quot;Cell Press&quot;,&quot;issue&quot;:&quot;2&quot;,&quot;volume&quot;:&quot;95&quot;,&quot;container-title-short&quot;:&quot;Neuron&quot;},&quot;isTemporary&quot;:false},{&quot;id&quot;:&quot;dd8d3348-1235-3a84-9e38-a41a4c30a8b8&quot;,&quot;itemData&quot;:{&quot;type&quot;:&quot;article-journal&quot;,&quot;id&quot;:&quot;dd8d3348-1235-3a84-9e38-a41a4c30a8b8&quot;,&quot;title&quot;:&quot;Evidence accumulation during perceptual decisions in humans varies as a function of dorsal frontoparietal organization&quot;,&quot;author&quot;:[{&quot;family&quot;:&quot;Brosnan&quot;,&quot;given&quot;:&quot;Méadhbh B.&quot;,&quot;parse-names&quot;:false,&quot;dropping-particle&quot;:&quot;&quot;,&quot;non-dropping-particle&quot;:&quot;&quot;},{&quot;family&quot;:&quot;Sabaroedin&quot;,&quot;given&quot;:&quot;Kristina&quot;,&quot;parse-names&quot;:false,&quot;dropping-particle&quot;:&quot;&quot;,&quot;non-dropping-particle&quot;:&quot;&quot;},{&quot;family&quot;:&quot;Silk&quot;,&quot;given&quot;:&quot;Tim&quot;,&quot;parse-names&quot;:false,&quot;dropping-particle&quot;:&quot;&quot;,&quot;non-dropping-particle&quot;:&quot;&quot;},{&quot;family&quot;:&quot;Genc&quot;,&quot;given&quot;:&quot;Sila&quot;,&quot;parse-names&quot;:false,&quot;dropping-particle&quot;:&quot;&quot;,&quot;non-dropping-particle&quot;:&quot;&quot;},{&quot;family&quot;:&quot;Newman&quot;,&quot;given&quot;:&quot;Daniel P.&quot;,&quot;parse-names&quot;:false,&quot;dropping-particle&quot;:&quot;&quot;,&quot;non-dropping-particle&quot;:&quot;&quot;},{&quot;family&quot;:&quot;Loughnane&quot;,&quot;given&quot;:&quot;Gerard M.&quot;,&quot;parse-names&quot;:false,&quot;dropping-particle&quot;:&quot;&quot;,&quot;non-dropping-particle&quot;:&quot;&quot;},{&quot;family&quot;:&quot;Fornito&quot;,&quot;given&quot;:&quot;Alex&quot;,&quot;parse-names&quot;:false,&quot;dropping-particle&quot;:&quot;&quot;,&quot;non-dropping-particle&quot;:&quot;&quot;},{&quot;family&quot;:&quot;O’Connell&quot;,&quot;given&quot;:&quot;Redmond G.&quot;,&quot;parse-names&quot;:false,&quot;dropping-particle&quot;:&quot;&quot;,&quot;non-dropping-particle&quot;:&quot;&quot;},{&quot;family&quot;:&quot;Bellgrove&quot;,&quot;given&quot;:&quot;Mark A.&quot;,&quot;parse-names&quot;:false,&quot;dropping-particle&quot;:&quot;&quot;,&quot;non-dropping-particle&quot;:&quot;&quot;}],&quot;container-title&quot;:&quot;Nature Human Behaviour&quot;,&quot;DOI&quot;:&quot;10.1038/s41562-020-0863-4&quot;,&quot;ISSN&quot;:&quot;23973374&quot;,&quot;PMID&quot;:&quot;32313233&quot;,&quot;issued&quot;:{&quot;date-parts&quot;:[[2020,8,1]]},&quot;page&quot;:&quot;844-855&quot;,&quot;abstract&quot;:&quot;Animal neurophysiological studies have identified neural signals within dorsal frontoparietal areas that trace a perceptual decision by accumulating sensory evidence over time and trigger action upon reaching a threshold. Although analogous accumulation-to-bound signals are identifiable on extracranial human electroencephalography, their cortical origins remain unknown. Here neural metrics of human evidence accumulation, predictive of the speed of perceptual reports, were isolated using electroencephalography and related to dorsal frontoparietal network (dFPN) connectivity using diffusion and resting-state functional magnetic resonance imaging. The build-up rate of evidence accumulation mediated the relationship between the white matter macrostructure of dFPN pathways and the efficiency of perceptual reports. This association between steeper build-up rates of evidence accumulation and the dFPN was recapitulated in the resting-state networks. Stronger connectivity between dFPN regions is thus associated with faster evidence accumulation and speeded perceptual decisions. Our findings identify an integrated network for perceptual decisions that may be targeted for neurorehabilitation in cognitive disorders.&quot;,&quot;publisher&quot;:&quot;Nature Research&quot;,&quot;issue&quot;:&quot;8&quot;,&quot;volume&quot;:&quot;4&quot;,&quot;container-title-short&quot;:&quot;Nat Hum Behav&quot;},&quot;isTemporary&quot;:false}]},{&quot;citationID&quot;:&quot;MENDELEY_CITATION_42637f23-d13c-4e34-9a28-f6e5ba6cfcf4&quot;,&quot;properties&quot;:{&quot;noteIndex&quot;:0},&quot;isEdited&quot;:false,&quot;manualOverride&quot;:{&quot;isManuallyOverridden&quot;:false,&quot;citeprocText&quot;:&quot;(Schultz, 2015)&quot;,&quot;manualOverrideText&quot;:&quot;&quot;},&quot;citationTag&quot;:&quot;MENDELEY_CITATION_v3_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&quot;,&quot;citationItems&quot;:[{&quot;id&quot;:&quot;75cbfb3a-2002-363e-9327-7c8c83b44c9e&quot;,&quot;itemData&quot;:{&quot;type&quot;:&quot;article-journal&quot;,&quot;id&quot;:&quot;75cbfb3a-2002-363e-9327-7c8c83b44c9e&quot;,&quot;title&quot;:&quot;Neuronal Reward and Decision Signals: From Theories to Data&quot;,&quot;author&quot;:[{&quot;family&quot;:&quot;Schultz&quot;,&quot;given&quot;:&quot;Wolfram&quot;,&quot;parse-names&quot;:false,&quot;dropping-particle&quot;:&quot;&quot;,&quot;non-dropping-particle&quot;:&quot;&quot;}],&quot;container-title&quot;:&quot;Physiol Rev&quot;,&quot;DOI&quot;:&quot;10.1152/physrev.00023.2014.-Re&quot;,&quot;URL&quot;:&quot;www.prv.org&quot;,&quot;issued&quot;:{&quot;date-parts&quot;:[[2015]]},&quot;page&quot;:&quot;853-951&quot;,&quot;abstract&quot;:&quot;wards are crucial objects that induce learning, approach behavior, choices, and emotions. Whereas emotions are difficult to investigate in animals, the learning function is mediated by neuronal reward prediction error signals which implement basic constructs of reinforcement learning theory. These signals are found in dopamine neurons, which emit a global reward signal to striatum and frontal cortex, and in specific neurons in striatum, amygdala, and frontal cortex projecting to select neuronal populations. The approach and choice functions involve subjective value, which is objectively assessed by behavioral choices eliciting internal, subjective reward preferences. Utility is the formal mathematical characterization of subjective value and a prime decision variable in economic choice theory. It is coded as utility prediction error by phasic dopamine responses. Utility can incorporate various influences, including risk, delay, effort, and social interaction. Appropriate for formal decision mechanisms, rewards are coded as object value, action value, difference value, and chosen value by specific neurons. Although all reward, reinforcement, and decision variables are theoretical constructs, their neuronal signals constitute measurable physical implementations and as such confirm the validity of these concepts. The neuronal reward signals provide guidance for behavior while constraining the free will to act.&quot;,&quot;volume&quot;:&quot;95&quot;,&quot;container-title-short&quot;:&quot;&quot;},&quot;isTemporary&quot;:false}]},{&quot;citationID&quot;:&quot;MENDELEY_CITATION_f95f7fe2-e0f9-4708-83ef-721971509d38&quot;,&quot;properties&quot;:{&quot;noteIndex&quot;:0},&quot;isEdited&quot;:false,&quot;manualOverride&quot;:{&quot;isManuallyOverridden&quot;:false,&quot;citeprocText&quot;:&quot;(Bromberg-Martin et al., 2010)&quot;,&quot;manualOverrideText&quot;:&quot;&quot;},&quot;citationTag&quot;:&quot;MENDELEY_CITATION_v3_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&quot;,&quot;citationItems&quot;:[{&quot;id&quot;:&quot;6bdaf170-eb32-31f3-a5c8-794863a4a78f&quot;,&quot;itemData&quot;:{&quot;type&quot;:&quot;article&quot;,&quot;id&quot;:&quot;6bdaf170-eb32-31f3-a5c8-794863a4a78f&quot;,&quot;title&quot;:&quot;Dopamine in Motivational Control: Rewarding, Aversive, and Alerting&quot;,&quot;author&quot;:[{&quot;family&quot;:&quot;Bromberg-Martin&quot;,&quot;given&quot;:&quot;Ethan S.&quot;,&quot;parse-names&quot;:false,&quot;dropping-particle&quot;:&quot;&quot;,&quot;non-dropping-particle&quot;:&quot;&quot;},{&quot;family&quot;:&quot;Matsumoto&quot;,&quot;given&quot;:&quot;Masayuki&quot;,&quot;parse-names&quot;:false,&quot;dropping-particle&quot;:&quot;&quot;,&quot;non-dropping-particle&quot;:&quot;&quot;},{&quot;family&quot;:&quot;Hikosaka&quot;,&quot;given&quot;:&quot;Okihide&quot;,&quot;parse-names&quot;:false,&quot;dropping-particle&quot;:&quot;&quot;,&quot;non-dropping-particle&quot;:&quot;&quot;}],&quot;container-title&quot;:&quot;Neuron&quot;,&quot;DOI&quot;:&quot;10.1016/j.neuron.2010.11.022&quot;,&quot;ISSN&quot;:&quot;08966273&quot;,&quot;PMID&quot;:&quot;21144997&quot;,&quot;issued&quot;:{&quot;date-parts&quot;:[[2010,12,9]]},&quot;page&quot;:&quot;815-834&quot;,&quot;abstract&quot;:&quot;Midbrain dopamine neurons are well known for their strong responses to rewards and their critical role in positive motivation. It has become increasingly clear, however, that dopamine neurons also transmit signals related to salient but nonrewarding experiences such as aversive and alerting events. Here we review recent advances in understanding the reward and nonreward functions of dopamine. Based on this data, we propose that dopamine neurons come in multiple types that are connected with distinct brain networks and have distinct roles in motivational control. Some dopamine neurons encode motivational value, supporting brain networks for seeking, evaluation, and value learning. Others encode motivational salience, supporting brain networks for orienting, cognition, and general motivation. Both types of dopamine neurons are augmented by an alerting signal involved in rapid detection of potentially important sensory cues. We hypothesize that these dopaminergic pathways for value, salience, and alerting cooperate to support adaptive behavior. © 2010 Elsevier Inc.&quot;,&quot;issue&quot;:&quot;5&quot;,&quot;volume&quot;:&quot;68&quot;,&quot;container-title-short&quot;:&quot;Neuron&quot;},&quot;isTemporary&quot;:false}]},{&quot;citationID&quot;:&quot;MENDELEY_CITATION_db2a8733-a97c-46bd-84f6-ba4f04b58dfe&quot;,&quot;properties&quot;:{&quot;noteIndex&quot;:0},&quot;isEdited&quot;:false,&quot;manualOverride&quot;:{&quot;isManuallyOverridden&quot;:false,&quot;citeprocText&quot;:&quot;(Atencio &amp;#38; Schreiner, 2010; Krienen et al., 2016; Lin et al., 2015; Wester &amp;#38; Contreras, 2012)&quot;,&quot;manualOverrideText&quot;:&quot;&quot;},&quot;citationTag&quot;:&quot;MENDELEY_CITATION_v3_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&quot;,&quot;citationItems&quot;:[{&quot;id&quot;:&quot;fb479821-6778-33c1-9a72-f5fb60a03ef9&quot;,&quot;itemData&quot;:{&quot;type&quot;:&quot;article-journal&quot;,&quot;id&quot;:&quot;fb479821-6778-33c1-9a72-f5fb60a03ef9&quot;,&quot;title&quot;:&quot;The Nature of Shared Cortical Variability&quot;,&quot;author&quot;:[{&quot;family&quot;:&quot;Lin&quot;,&quot;given&quot;:&quot;I. Chun&quot;,&quot;parse-names&quot;:false,&quot;dropping-particle&quot;:&quot;&quot;,&quot;non-dropping-particle&quot;:&quot;&quot;},{&quot;family&quot;:&quot;Okun&quot;,&quot;given&quot;:&quot;Micha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Neuron&quot;,&quot;DOI&quot;:&quot;10.1016/j.neuron.2015.06.035&quot;,&quot;ISSN&quot;:&quot;10974199&quot;,&quot;PMID&quot;:&quot;26212710&quot;,&quot;issued&quot;:{&quot;date-parts&quot;:[[2015,8,5]]},&quot;page&quot;:&quot;644-656&quot;,&quot;abstract&quot;:&quot;Neuronal responses of sensory cortex are highly variable, and this variability is correlated across neurons. To assess how variability reflects factors shared across a neuronal population, we analyzed the activity of many simultaneously recorded neurons in visual cortex. We developed a simple model that comprises two sources of shared variability: a multiplicative gain, which uniformly scales each neuron's sensory drive, and an additive offset, which affects different neurons to different degrees. This model captured the variability of spike counts and reproduced the dependence of pairwise correlations on neuronal tuning and stimulus orientation. The relative contributions of the additive and multiplicative fluctuations could vary over time and had marked impact on population coding. These observations indicate that shared variability of neuronal populations in sensory cortex can be largely explained by two factors that modulate the whole population.&quot;,&quot;publisher&quot;:&quot;Cell Press&quot;,&quot;issue&quot;:&quot;3&quot;,&quot;volume&quot;:&quot;87&quot;,&quot;container-title-short&quot;:&quot;Neuron&quot;},&quot;isTemporary&quot;:false},{&quot;id&quot;:&quot;f9b2338b-5e82-3f98-a42b-c186727a8c75&quot;,&quot;itemData&quot;:{&quot;type&quot;:&quot;article-journal&quot;,&quot;id&quot;:&quot;f9b2338b-5e82-3f98-a42b-c186727a8c75&quot;,&quot;title&quot;:&quot;Columnar interactions determine horizontal propagation of recurrent network activity in neocortex&quot;,&quot;author&quot;:[{&quot;family&quot;:&quot;Wester&quot;,&quot;given&quot;:&quot;Jason C.&quot;,&quot;parse-names&quot;:false,&quot;dropping-particle&quot;:&quot;&quot;,&quot;non-dropping-particle&quot;:&quot;&quot;},{&quot;family&quot;:&quot;Contreras&quot;,&quot;given&quot;:&quot;Diego&quot;,&quot;parse-names&quot;:false,&quot;dropping-particle&quot;:&quot;&quot;,&quot;non-dropping-particle&quot;:&quot;&quot;}],&quot;container-title&quot;:&quot;Journal of Neuroscience&quot;,&quot;DOI&quot;:&quot;10.1523/JNEUROSCI.5006-11.2012&quot;,&quot;ISSN&quot;:&quot;02706474&quot;,&quot;PMID&quot;:&quot;22514308&quot;,&quot;issued&quot;:{&quot;date-parts&quot;:[[2012,4,18]]},&quot;page&quot;:&quot;5454-5471&quot;,&quot;abstract&quot;:&quot;The cortex is organized in vertical and horizontal circuits that determine the spatiotemporal properties of distributed cortical activity. Despite detailed knowledge of synaptic interactions among individual cells in the neocortex, little is known about the rules governing interactions among local populations. Here, we used self-sustained recurrent activity generated in cortex, also known as up-states, in rat thalamocortical slices in vitro to understand interactions among laminar and horizontal circuits. By means of intracellular recordings and fast optical imaging with voltage-sensitive dyes, we show that single thalamic inputs activate the cortical column in a preferential layer 4 (L4) → layer 2/3 (L2/3) → layer 5 (L5) sequence, followed by horizontal propagation with a leading front in supragranular and infragranular layers. To understand the laminar and columnar interactions, we used focal injections of TTX to block activity in small local populations, while preserving functional connectivity in the rest of the network. We show that L2/3 alone, without underlying L5, does not generate self-sustained activity and is inefficient propagating activity horizontally. In contrast, L5 sustains activity in the absence of L2/3 and is necessary and sufficient to propagate activity horizontally. However, loss of L2/3 delays horizontal propagation via L5. Finally, L5 amplifies activity in L2/3. Our results show for the first time that columnar interactions between supragranular and infragranular layers are required for the normal propagation of activity in the neocortex. Our data suggest that supragranular and infragranular circuits, with their specific and complex set of inputs and outputs, work in tandem to determine the patterns of cortical activation observed in vivo. © 2012 the authors.&quot;,&quot;issue&quot;:&quot;16&quot;,&quot;volume&quot;:&quot;32&quot;,&quot;container-title-short&quot;:&quot;&quot;},&quot;isTemporary&quot;:false},{&quot;id&quot;:&quot;73fd4e59-cc7a-3668-afea-d3eb30cbde03&quot;,&quot;itemData&quot;:{&quot;type&quot;:&quot;article-journal&quot;,&quot;id&quot;:&quot;73fd4e59-cc7a-3668-afea-d3eb30cbde03&quot;,&quot;title&quot;:&quot;Columnar connectivity and laminar processing in cat primary auditory cortex&quot;,&quot;author&quot;:[{&quot;family&quot;:&quot;Atencio&quot;,&quot;given&quot;:&quot;Craig A.&quot;,&quot;parse-names&quot;:false,&quot;dropping-particle&quot;:&quot;&quot;,&quot;non-dropping-particle&quot;:&quot;&quot;},{&quot;family&quot;:&quot;Schreiner&quot;,&quot;given&quot;:&quot;Christoph E.&quot;,&quot;parse-names&quot;:false,&quot;dropping-particle&quot;:&quot;&quot;,&quot;non-dropping-particle&quot;:&quot;&quot;}],&quot;container-title&quot;:&quot;PLoS ONE&quot;,&quot;DOI&quot;:&quot;10.1371/journal.pone.0009521&quot;,&quot;ISSN&quot;:&quot;19326203&quot;,&quot;PMID&quot;:&quot;20209092&quot;,&quot;issued&quot;:{&quot;date-parts&quot;:[[2010,3,3]]},&quot;abstract&quot;:&quot;Background: Radial intra- and interlaminar connections form a basic microcircuit in primary auditory cortex (AI) that extracts acoustic information and distributes it to cortical and subcortical networks. Though the structure of this microcircuit is known, we do not know how the functional connectivity between layers relates to laminar processing. Methodology/Principal Findings: We studied the relationships between functional connectivity and receptive field properties in this columnar microcircuit by simultaneously recording from single neurons in cat AI in response to broadband dynamic moving ripple stimuli. We used spectrotemporal receptive fields (STRFs) to estimate the relationship between receptive field parameters and the functional connectivity between pairs of neurons. Interlaminar connectivity obtained through cross-covariance analysis reflected a consistent pattern of information flow from thalamic input layers to cortical output layers. Connection strength and STRF similarity were greatest for intralaminar neuron pairs and in supragranular layers and weaker for interlaminar projections. Interlaminar connection strength co-varied with several STRF parameters: feature selectivity, phase locking to the stimulus envelope, best temporal modulation frequency, and best spectral modulation frequency. Connectivity properties and receptive field relationships differed for vertical and horizontal connections. Conclusions/Significance: Thus, the mode of local processing in supragranular layers differs from that in infragranular layers. Therefore, specific connectivity patterns in the auditory cortex shape the flow of information and constrain how spectrotemporal processing transformations progress in the canonical columnar auditory microcircuit. © 2010 Atencio, Schreiner.&quot;,&quot;issue&quot;:&quot;3&quot;,&quot;volume&quot;:&quot;5&quot;,&quot;container-title-short&quot;:&quot;PLoS One&quot;},&quot;isTemporary&quot;:false},{&quot;id&quot;:&quot;97b8be73-9e89-3ee0-97d6-0951a6e50064&quot;,&quot;itemData&quot;:{&quot;type&quot;:&quot;article-journal&quot;,&quot;id&quot;:&quot;97b8be73-9e89-3ee0-97d6-0951a6e50064&quot;,&quot;title&quot;:&quot;Transcriptional profiles of supragranular-enriched genes associate with corticocortical network architecture in the human brain&quot;,&quot;author&quot;:[{&quot;family&quot;:&quot;Krienen&quot;,&quot;given&quot;:&quot;Fenna M.&quot;,&quot;parse-names&quot;:false,&quot;dropping-particle&quot;:&quot;&quot;,&quot;non-dropping-particle&quot;:&quot;&quot;},{&quot;family&quot;:&quot;Yeo&quot;,&quot;given&quot;:&quot;B. T.Thomas&quot;,&quot;parse-names&quot;:false,&quot;dropping-particle&quot;:&quot;&quot;,&quot;non-dropping-particle&quot;:&quot;&quot;},{&quot;family&quot;:&quot;Ge&quot;,&quot;given&quot;:&quot;Tian&quot;,&quot;parse-names&quot;:false,&quot;dropping-particle&quot;:&quot;&quot;,&quot;non-dropping-particle&quot;:&quot;&quot;},{&quot;family&quot;:&quot;Buckner&quot;,&quot;given&quot;:&quot;Randy L.&quot;,&quot;parse-names&quot;:false,&quot;dropping-particle&quot;:&quot;&quot;,&quot;non-dropping-particle&quot;:&quot;&quot;},{&quot;family&quot;:&quot;Sherwood&quot;,&quot;given&quot;:&quot;Chet C.&quot;,&quot;parse-names&quot;:false,&quot;dropping-particle&quot;:&quot;&quot;,&quot;non-dropping-particle&quot;:&quot;&quot;}],&quot;container-title&quot;:&quot;Proceedings of the National Academy of Sciences of the United States of America&quot;,&quot;DOI&quot;:&quot;10.1073/pnas.1510903113&quot;,&quot;ISSN&quot;:&quot;10916490&quot;,&quot;PMID&quot;:&quot;26739559&quot;,&quot;issued&quot;:{&quot;date-parts&quot;:[[2016,1,26]]},&quot;page&quot;:&quot;E469-E478&quot;,&quot;abstract&quot;:&quot;The human brain is patterned with disproportionately large, distributed cerebral networks that connect multiple association zones in the frontal, temporal, and parietal lobes. The expansion of the cortical surface, along with the emergence of long-range connectivity networks, may be reflected in changes to the underlying molecular architecture. Using the Allen Institute's human brain transcriptional atlas, we demonstrate that genes particularly enriched in supragranular layers of the human cerebral cortex relative to mouse distinguish major cortical classes. The topography of transcriptional expression reflects large-scale brain network organization consistent with estimates from functional connectivity MRI and anatomical tracing in nonhuman primates. Microarray expression data for genes preferentially expressed in human upper layers (II/III), but enriched only in lower layers (V/VI) of mouse, were cross-correlated to identify molecular profiles across the cerebral cortex of postmortem human brains (n = 6). Unimodal sensory and motor zones have similar molecular profiles, despite being distributed across the cortical mantle. Sensory/motor profiles were anticorrelated with paralimbic and certain distributed association network profiles. Tests of alternative gene sets did not consistently distinguish sensory and motor regions from paralimbic and association regions: (i) genes enriched in supragranular layers in both humans and mice, (ii) genes cortically enriched in humans relative to nonhuman primates, (iii ) genes related to connectivity in rodents, (iv) genes associated with human and mouse connectivity, and (v) 1,454 gene sets curated from known gene ontologies. Molecular innovations of upper cortical layers may be an important component in the evolution of long-range corticocortical projections.&quot;,&quot;publisher&quot;:&quot;National Academy of Sciences&quot;,&quot;issue&quot;:&quot;4&quot;,&quot;volume&quot;:&quot;113&quot;,&quot;container-title-short&quot;:&quot;Proc Natl Acad Sci U S A&quot;},&quot;isTemporary&quot;:false}]},{&quot;citationID&quot;:&quot;MENDELEY_CITATION_4924e67f-48b9-4ae9-b6fb-cd6b8e9fa4a9&quot;,&quot;properties&quot;:{&quot;noteIndex&quot;:0},&quot;isEdited&quot;:false,&quot;manualOverride&quot;:{&quot;isManuallyOverridden&quot;:false,&quot;citeprocText&quot;:&quot;(Avery &amp;#38; Krichmar, 2015; Happel, 2016)&quot;,&quot;manualOverrideText&quot;:&quot;&quot;},&quot;citationTag&quot;:&quot;MENDELEY_CITATION_v3_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V19&quot;,&quot;citationItems&quot;:[{&quot;id&quot;:&quot;d7ca033e-c6ba-3622-afb8-a00e91b8c5f3&quot;,&quot;itemData&quot;:{&quot;type&quot;:&quot;article-journal&quot;,&quot;id&quot;:&quot;d7ca033e-c6ba-3622-afb8-a00e91b8c5f3&quot;,&quot;title&quot;:&quot;Improper activation of D1 and D2 receptors leads to excess noise in prefrontal cortex&quot;,&quot;author&quot;:[{&quot;family&quot;:&quot;Avery&quot;,&quot;given&quot;:&quot;Michael C.&quot;,&quot;parse-names&quot;:false,&quot;dropping-particle&quot;:&quot;&quot;,&quot;non-dropping-particle&quot;:&quot;&quot;},{&quot;family&quot;:&quot;Krichmar&quot;,&quot;given&quot;:&quot;Jeffrey L.&quot;,&quot;parse-names&quot;:false,&quot;dropping-particle&quot;:&quot;&quot;,&quot;non-dropping-particle&quot;:&quot;&quot;}],&quot;container-title&quot;:&quot;Frontiers in Computational Neuroscience&quot;,&quot;DOI&quot;:&quot;10.3389/fncom.2015.00031&quot;,&quot;ISSN&quot;:&quot;16625188&quot;,&quot;issued&quot;:{&quot;date-parts&quot;:[[2015,3,11]]},&quot;abstract&quot;:&quot;The dopaminergic system has been shown to control the amount of noise in the prefrontal cortex (PFC) and likely plays an important role in working memory and the pathophysiology of schizophrenia. We developed a model that takes into account the known receptor distributions of D1 and D2 receptors, the changes these receptors have on neuron response properties, as well as identified circuitry involved in working memory. Our model suggests that D1 receptor under-stimulation in supragranular layers gates internal noise into the PFC leading to cognitive symptoms as has been proposed in attention disorders, while D2 over-stimulation gates noise into the PFC by over-activation of cortico-striatal projecting neurons in infragranular layers. We apply this model in the context of a memory-guided saccade paradigm and show deficits similar to those observed in schizophrenic patients. We also show set-shifting impairments similar to those observed in rodents with D1 and D2 receptor manipulations. We discuss how the introduction of noise through changes in D1 and D2 receptor activation may account for many of the symptoms of schizophrenia depending on where this dysfunction occurs in the PFC.&quot;,&quot;publisher&quot;:&quot;Frontiers Media S.A.&quot;,&quot;issue&quot;:&quot;MAR&quot;,&quot;volume&quot;:&quot;9&quot;,&quot;container-title-short&quot;:&quot;Front Comput Neurosci&quot;},&quot;isTemporary&quot;:false},{&quot;id&quot;:&quot;227c14e5-5a56-366c-8d15-ddad31df6f42&quot;,&quot;itemData&quot;:{&quot;type&quot;:&quot;article&quot;,&quot;id&quot;:&quot;227c14e5-5a56-366c-8d15-ddad31df6f42&quot;,&quot;title&quot;:&quot;Dopaminergic impact on local and global cortical circuit processing during learning&quot;,&quot;author&quot;:[{&quot;family&quot;:&quot;Happel&quot;,&quot;given&quot;:&quot;Max F.K.&quot;,&quot;parse-names&quot;:false,&quot;dropping-particle&quot;:&quot;&quot;,&quot;non-dropping-particle&quot;:&quot;&quot;}],&quot;container-title&quot;:&quot;Behavioural Brain Research&quot;,&quot;DOI&quot;:&quot;10.1016/j.bbr.2015.11.016&quot;,&quot;ISSN&quot;:&quot;18727549&quot;,&quot;PMID&quot;:&quot;26608540&quot;,&quot;issued&quot;:{&quot;date-parts&quot;:[[2016,2,15]]},&quot;page&quot;:&quot;32-41&quot;,&quot;abstract&quot;:&quot;We have learned to detect, predict and behaviorally respond to important changes in our environment on short and longer time scales. Therefore, brains of humans and higher animals build upon a perceptual and semantic salience stored in their memories mainly generated by associative reinforcement learning. Functionally, the brain needs to extract and amplify a small number of features of sensory input with behavioral relevance to a particular situation in order to guide behavior. In this review, I argue that dopamine action, particularly in sensory cortex, orchestrates layer-dependent local and long-range cortical circuits integrating sensory associated bottom-up and semantically relevant top-down information, respectively. Available evidence reveals that dopamine thereby controls both the selection of perceptually or semantically salient signals as well as feedback processing from higher-order areas in the brain. Sensory cortical dopamine thereby governs the integration of selected sensory information within a behavioral context. This review proposes that dopamine enfolds this function by temporally distinct actions on particular layer-dependent local and global cortical circuits underlying the integration of sensory, and non-sensory cognitive and behavioral variables.&quot;,&quot;publisher&quot;:&quot;Elsevier&quot;,&quot;volume&quot;:&quot;299&quot;,&quot;container-title-short&quot;:&quot;&quot;},&quot;isTemporary&quot;:false}]},{&quot;citationID&quot;:&quot;MENDELEY_CITATION_aaaf5d62-c33d-4c82-a576-09325ce47aa1&quot;,&quot;properties&quot;:{&quot;noteIndex&quot;:0},&quot;isEdited&quot;:false,&quot;manualOverride&quot;:{&quot;isManuallyOverridden&quot;:false,&quot;citeprocText&quot;:&quot;(Cavanagh et al., 2013)&quot;,&quot;manualOverrideText&quot;:&quot;&quot;},&quot;citationTag&quot;:&quot;MENDELEY_CITATION_v3_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&quot;,&quot;citationItems&quot;:[{&quot;id&quot;:&quot;34d2b7fd-091b-3d35-9ee6-1fb4b90f6953&quot;,&quot;itemData&quot;:{&quot;type&quot;:&quot;article-journal&quot;,&quot;id&quot;:&quot;34d2b7fd-091b-3d35-9ee6-1fb4b90f6953&quot;,&quot;title&quot;:&quot;Frontal theta overrides Pavlovian learning biases&quot;,&quot;author&quot;:[{&quot;family&quot;:&quot;Cavanagh&quot;,&quot;given&quot;:&quot;James F.&quot;,&quot;parse-names&quot;:false,&quot;dropping-particle&quot;:&quot;&quot;,&quot;non-dropping-particle&quot;:&quot;&quot;},{&quot;family&quot;:&quot;Eisenberg&quot;,&quot;given&quot;:&quot;Ian&quot;,&quot;parse-names&quot;:false,&quot;dropping-particle&quot;:&quot;&quot;,&quot;non-dropping-particle&quot;:&quot;&quot;},{&quot;family&quot;:&quot;Guitart-Masip&quot;,&quot;given&quot;:&quot;Marc&quot;,&quot;parse-names&quot;:false,&quot;dropping-particle&quot;:&quot;&quot;,&quot;non-dropping-particle&quot;:&quot;&quot;},{&quot;family&quot;:&quot;Huys&quot;,&quot;given&quot;:&quot;Quentin&quot;,&quot;parse-names&quot;:false,&quot;dropping-particle&quot;:&quot;&quot;,&quot;non-dropping-particle&quot;:&quot;&quot;},{&quot;family&quot;:&quot;Frank&quot;,&quot;given&quot;:&quot;Michael J.&quot;,&quot;parse-names&quot;:false,&quot;dropping-particle&quot;:&quot;&quot;,&quot;non-dropping-particle&quot;:&quot;&quot;}],&quot;container-title&quot;:&quot;Journal of Neuroscience&quot;,&quot;DOI&quot;:&quot;10.1523/JNEUROSCI.5754-12.2013&quot;,&quot;ISSN&quot;:&quot;02706474&quot;,&quot;PMID&quot;:&quot;23658191&quot;,&quot;issued&quot;:{&quot;date-parts&quot;:[[2013]]},&quot;page&quot;:&quot;8541-8548&quot;,&quot;abstract&quot;:&quot;Pavlovian biases influence learning and decision making by intricately coupling reward seeking with action invigoration and punishment avoidance with action suppression. This bias is not always adaptive-it can often interfere with instrumental requirements. The pre- frontal cortex is thought to help resolve such conflict between motivational systems, but the nature of this control process remains unknown. EEG recordings of midfrontal theta band power are sensitive to conflict and predictive of adaptive control over behavior, but it is not clear whether this signal reflects control over conflict between motivational systems. Here we used a task that orthogonalized action requirements and outcome valence while recording concurrent EEG in human participants. By applying a computational model of task performance, we derived parameters reflective of the latent influence of Pavlovian bias and how it was modulated by midfrontal theta power during motivational conflict. Between subjects, those who performed better under Pavlovian conflict exhibited higher midfrontal theta power. Within subjects, trial-to-trial variance in theta power was predictive of ability to overcome the influence of the Pavlovian bias, and this effect was most pronounced in subjects with higher midfrontal theta to conflict. These findings demonstrate that midfrontal theta is not only a sensitive index of prefrontal control, but it can also reflect the application of top-down control over instrumental processes. © 2013 the authors.&quot;,&quot;issue&quot;:&quot;19&quot;,&quot;volume&quot;:&quot;33&quot;,&quot;container-title-short&quot;:&quot;&quot;},&quot;isTemporary&quot;:false}]},{&quot;citationID&quot;:&quot;MENDELEY_CITATION_d4405b07-c92b-4220-809e-96cbd7b1b97e&quot;,&quot;properties&quot;:{&quot;noteIndex&quot;:0},&quot;isEdited&quot;:false,&quot;manualOverride&quot;:{&quot;isManuallyOverridden&quot;:false,&quot;citeprocText&quot;:&quot;(Sasaki et al., 2024)&quot;,&quot;manualOverrideText&quot;:&quot;&quot;},&quot;citationTag&quot;:&quot;MENDELEY_CITATION_v3_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&quot;,&quot;citationItems&quot;:[{&quot;id&quot;:&quot;5beb8ee1-cb9c-337a-8490-885da1fae8be&quot;,&quot;itemData&quot;:{&quot;type&quot;:&quot;article-journal&quot;,&quot;id&quot;:&quot;5beb8ee1-cb9c-337a-8490-885da1fae8be&quot;,&quot;title&quot;:&quot;Balancing risk-return decisions by manipulating the mesofrontal circuits in primates&quot;,&quot;author&quot;:[{&quot;family&quot;:&quot;Sasaki&quot;,&quot;given&quot;:&quot;Ryo&quot;,&quot;parse-names&quot;:false,&quot;dropping-particle&quot;:&quot;&quot;,&quot;non-dropping-particle&quot;:&quot;&quot;},{&quot;family&quot;:&quot;Ohta&quot;,&quot;given&quot;:&quot;Yasumi&quot;,&quot;parse-names&quot;:false,&quot;dropping-particle&quot;:&quot;&quot;,&quot;non-dropping-particle&quot;:&quot;&quot;},{&quot;family&quot;:&quot;Onoe&quot;,&quot;given&quot;:&quot;Hirotaka&quot;,&quot;parse-names&quot;:false,&quot;dropping-particle&quot;:&quot;&quot;,&quot;non-dropping-particle&quot;:&quot;&quot;},{&quot;family&quot;:&quot;Yamaguchi&quot;,&quot;given&quot;:&quot;Reona&quot;,&quot;parse-names&quot;:false,&quot;dropping-particle&quot;:&quot;&quot;,&quot;non-dropping-particle&quot;:&quot;&quot;},{&quot;family&quot;:&quot;Miyamoto&quot;,&quot;given&quot;:&quot;Takeshi&quot;,&quot;parse-names&quot;:false,&quot;dropping-particle&quot;:&quot;&quot;,&quot;non-dropping-particle&quot;:&quot;&quot;},{&quot;family&quot;:&quot;Tokuda&quot;,&quot;given&quot;:&quot;Takashi&quot;,&quot;parse-names&quot;:false,&quot;dropping-particle&quot;:&quot;&quot;,&quot;non-dropping-particle&quot;:&quot;&quot;},{&quot;family&quot;:&quot;Tamaki&quot;,&quot;given&quot;:&quot;Yuki&quot;,&quot;parse-names&quot;:false,&quot;dropping-particle&quot;:&quot;&quot;,&quot;non-dropping-particle&quot;:&quot;&quot;},{&quot;family&quot;:&quot;Isa&quot;,&quot;given&quot;:&quot;Kaoru&quot;,&quot;parse-names&quot;:false,&quot;dropping-particle&quot;:&quot;&quot;,&quot;non-dropping-particle&quot;:&quot;&quot;},{&quot;family&quot;:&quot;Takahashi&quot;,&quot;given&quot;:&quot;Jun&quot;,&quot;parse-names&quot;:false,&quot;dropping-particle&quot;:&quot;&quot;,&quot;non-dropping-particle&quot;:&quot;&quot;},{&quot;family&quot;:&quot;Kobayashi&quot;,&quot;given&quot;:&quot;Kenta&quot;,&quot;parse-names&quot;:false,&quot;dropping-particle&quot;:&quot;&quot;,&quot;non-dropping-particle&quot;:&quot;&quot;},{&quot;family&quot;:&quot;Ohta&quot;,&quot;given&quot;:&quot;Jun&quot;,&quot;parse-names&quot;:false,&quot;dropping-particle&quot;:&quot;&quot;,&quot;non-dropping-particle&quot;:&quot;&quot;},{&quot;family&quot;:&quot;Isa&quot;,&quot;given&quot;:&quot;Tadashi&quot;,&quot;parse-names&quot;:false,&quot;dropping-particle&quot;:&quot;&quot;,&quot;non-dropping-particle&quot;:&quot;&quot;}],&quot;container-title&quot;:&quot;Science&quot;,&quot;accessed&quot;:{&quot;date-parts&quot;:[[2024,1,24]]},&quot;DOI&quot;:&quot;10.1126/SCIENCE.ADJ6645&quot;,&quot;ISSN&quot;:&quot;0036-8075&quot;,&quot;URL&quot;:&quot;https://www.science.org/doi/10.1126/science.adj6645&quot;,&quot;issued&quot;:{&quot;date-parts&quot;:[[2024,1,5]]},&quot;page&quot;:&quot;55-61&quot;,&quot;abstract&quot;:&quot;Decision-making is always coupled with some level of risk, with more pathological forms of risk-taking decisions manifesting as gambling disorders. In macaque monkeys trained in a high risk–high re...&quot;,&quot;publisher&quot;:&quot;American Association for the Advancement of Science&quot;,&quot;issue&quot;:&quot;6678&quot;,&quot;volume&quot;:&quot;383&quot;,&quot;container-title-short&quot;:&quot;Science (197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12B5B-4388-DE4F-8B6A-CA99EE0C4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61</Pages>
  <Words>16276</Words>
  <Characters>92778</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108837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Kannan</dc:creator>
  <cp:keywords/>
  <dc:description/>
  <cp:lastModifiedBy>Vishal Kannan</cp:lastModifiedBy>
  <cp:revision>825</cp:revision>
  <dcterms:created xsi:type="dcterms:W3CDTF">2024-01-23T10:16:00Z</dcterms:created>
  <dcterms:modified xsi:type="dcterms:W3CDTF">2024-02-01T10:04:00Z</dcterms:modified>
</cp:coreProperties>
</file>